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4913515"/>
        <w:docPartObj>
          <w:docPartGallery w:val="Cover Pages"/>
          <w:docPartUnique/>
        </w:docPartObj>
      </w:sdtPr>
      <w:sdtEndPr/>
      <w:sdtContent>
        <w:p w14:paraId="73346712" w14:textId="77777777" w:rsidR="002B2811" w:rsidRDefault="002B2811" w:rsidP="002B2811">
          <w:r>
            <w:rPr>
              <w:noProof/>
            </w:rPr>
            <mc:AlternateContent>
              <mc:Choice Requires="wpg">
                <w:drawing>
                  <wp:anchor distT="0" distB="0" distL="114300" distR="114300" simplePos="0" relativeHeight="251658240" behindDoc="1" locked="0" layoutInCell="1" allowOverlap="1" wp14:anchorId="108BD370" wp14:editId="5F3B2A81">
                    <wp:simplePos x="0" y="0"/>
                    <wp:positionH relativeFrom="page">
                      <wp:posOffset>618418</wp:posOffset>
                    </wp:positionH>
                    <wp:positionV relativeFrom="page">
                      <wp:posOffset>919480</wp:posOffset>
                    </wp:positionV>
                    <wp:extent cx="6858000" cy="5301205"/>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5301205"/>
                              <a:chOff x="0" y="0"/>
                              <a:chExt cx="6858000" cy="5301205"/>
                            </a:xfrm>
                          </wpg:grpSpPr>
                          <wps:wsp>
                            <wps:cNvPr id="120" name="Rectangle 120"/>
                            <wps:cNvSpPr/>
                            <wps:spPr>
                              <a:xfrm>
                                <a:off x="0" y="5104372"/>
                                <a:ext cx="6858000" cy="6951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0" y="0"/>
                                <a:ext cx="6858000" cy="5301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NoSpacingChar"/>
                                      <w:rFonts w:ascii="Georgia" w:eastAsia="Times New Roman" w:hAnsi="Georgia" w:cs="Times New Roman"/>
                                      <w:color w:val="000000"/>
                                      <w:kern w:val="3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rPr>
                                      <w:rStyle w:val="NoSpacingChar"/>
                                    </w:rPr>
                                  </w:sdtEndPr>
                                  <w:sdtContent>
                                    <w:p w14:paraId="6FD63F96" w14:textId="2EC60127" w:rsidR="002B2811" w:rsidRPr="00B05C94" w:rsidRDefault="00B05C94" w:rsidP="002B2811">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sidRPr="00B05C94">
                                        <w:rPr>
                                          <w:rStyle w:val="NoSpacingChar"/>
                                          <w:rFonts w:ascii="Georgia" w:eastAsia="Times New Roman" w:hAnsi="Georgia" w:cs="Times New Roman"/>
                                          <w:color w:val="000000"/>
                                          <w:kern w:val="36"/>
                                          <w:sz w:val="96"/>
                                          <w:szCs w:val="96"/>
                                        </w:rPr>
                                        <w:t>ÖZEL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95242B9" w14:textId="03F066C5" w:rsidR="002B2811" w:rsidRDefault="00504243" w:rsidP="002B2811">
                                      <w:pPr>
                                        <w:pStyle w:val="NoSpacing"/>
                                        <w:spacing w:before="240"/>
                                        <w:rPr>
                                          <w:caps/>
                                          <w:color w:val="44546A" w:themeColor="text2"/>
                                          <w:sz w:val="36"/>
                                          <w:szCs w:val="36"/>
                                        </w:rPr>
                                      </w:pPr>
                                      <w:r>
                                        <w:rPr>
                                          <w:caps/>
                                          <w:color w:val="44546A" w:themeColor="text2"/>
                                          <w:sz w:val="36"/>
                                          <w:szCs w:val="36"/>
                                        </w:rPr>
                                        <w:t>B52-Team 2</w:t>
                                      </w:r>
                                      <w:r w:rsidR="002B2811">
                                        <w:rPr>
                                          <w:caps/>
                                          <w:color w:val="44546A" w:themeColor="text2"/>
                                          <w:sz w:val="36"/>
                                          <w:szCs w:val="36"/>
                                        </w:rPr>
                                        <w:t xml:space="preserve"> PBL CMPS 312 FALL 2022</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8BD370" id="Group 119" o:spid="_x0000_s1026" style="position:absolute;margin-left:48.7pt;margin-top:72.4pt;width:540pt;height:417.4pt;z-index:-251658240;mso-position-horizontal-relative:page;mso-position-vertical-relative:page" coordsize="68580,53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">
                    <v:rect id="Rectangle 120" o:spid="_x0000_s1027" style="position:absolute;top:51043;width:68580;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shapetype id="_x0000_t202" coordsize="21600,21600" o:spt="202" path="m,l,21600r21600,l21600,xe">
                      <v:stroke joinstyle="miter"/>
                      <v:path gradientshapeok="t" o:connecttype="rect"/>
                    </v:shapetype>
                    <v:shape id="Text Box 122" o:spid="_x0000_s1028" type="#_x0000_t202" style="position:absolute;width:68580;height:5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Style w:val="NoSpacingChar"/>
                                <w:rFonts w:ascii="Georgia" w:eastAsia="Times New Roman" w:hAnsi="Georgia" w:cs="Times New Roman"/>
                                <w:color w:val="000000"/>
                                <w:kern w:val="3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rPr>
                                <w:rStyle w:val="NoSpacingChar"/>
                              </w:rPr>
                            </w:sdtEndPr>
                            <w:sdtContent>
                              <w:p w14:paraId="6FD63F96" w14:textId="2EC60127" w:rsidR="002B2811" w:rsidRPr="00B05C94" w:rsidRDefault="00B05C94" w:rsidP="002B2811">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sidRPr="00B05C94">
                                  <w:rPr>
                                    <w:rStyle w:val="NoSpacingChar"/>
                                    <w:rFonts w:ascii="Georgia" w:eastAsia="Times New Roman" w:hAnsi="Georgia" w:cs="Times New Roman"/>
                                    <w:color w:val="000000"/>
                                    <w:kern w:val="36"/>
                                    <w:sz w:val="96"/>
                                    <w:szCs w:val="96"/>
                                  </w:rPr>
                                  <w:t>ÖZEL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95242B9" w14:textId="03F066C5" w:rsidR="002B2811" w:rsidRDefault="00504243" w:rsidP="002B2811">
                                <w:pPr>
                                  <w:pStyle w:val="NoSpacing"/>
                                  <w:spacing w:before="240"/>
                                  <w:rPr>
                                    <w:caps/>
                                    <w:color w:val="44546A" w:themeColor="text2"/>
                                    <w:sz w:val="36"/>
                                    <w:szCs w:val="36"/>
                                  </w:rPr>
                                </w:pPr>
                                <w:r>
                                  <w:rPr>
                                    <w:caps/>
                                    <w:color w:val="44546A" w:themeColor="text2"/>
                                    <w:sz w:val="36"/>
                                    <w:szCs w:val="36"/>
                                  </w:rPr>
                                  <w:t>B52-Team 2</w:t>
                                </w:r>
                                <w:r w:rsidR="002B2811">
                                  <w:rPr>
                                    <w:caps/>
                                    <w:color w:val="44546A" w:themeColor="text2"/>
                                    <w:sz w:val="36"/>
                                    <w:szCs w:val="36"/>
                                  </w:rPr>
                                  <w:t xml:space="preserve"> PBL CMPS 312 FALL 2022</w:t>
                                </w:r>
                              </w:p>
                            </w:sdtContent>
                          </w:sdt>
                        </w:txbxContent>
                      </v:textbox>
                    </v:shape>
                    <w10:wrap anchorx="page" anchory="page"/>
                  </v:group>
                </w:pict>
              </mc:Fallback>
            </mc:AlternateContent>
          </w:r>
        </w:p>
        <w:p w14:paraId="3C631F3E" w14:textId="77777777" w:rsidR="002B2811" w:rsidRDefault="002B2811" w:rsidP="002B2811">
          <w:r>
            <w:rPr>
              <w:noProof/>
            </w:rPr>
            <mc:AlternateContent>
              <mc:Choice Requires="wps">
                <w:drawing>
                  <wp:anchor distT="45720" distB="45720" distL="114300" distR="114300" simplePos="0" relativeHeight="251658241" behindDoc="0" locked="0" layoutInCell="1" allowOverlap="1" wp14:anchorId="7BDA8741" wp14:editId="3AD931BD">
                    <wp:simplePos x="0" y="0"/>
                    <wp:positionH relativeFrom="margin">
                      <wp:align>left</wp:align>
                    </wp:positionH>
                    <wp:positionV relativeFrom="paragraph">
                      <wp:posOffset>5679440</wp:posOffset>
                    </wp:positionV>
                    <wp:extent cx="6353810" cy="1778000"/>
                    <wp:effectExtent l="0" t="0" r="2794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810" cy="1778000"/>
                            </a:xfrm>
                            <a:prstGeom prst="rect">
                              <a:avLst/>
                            </a:prstGeom>
                            <a:solidFill>
                              <a:srgbClr val="FFFFFF"/>
                            </a:solidFill>
                            <a:ln w="9525">
                              <a:solidFill>
                                <a:srgbClr val="000000"/>
                              </a:solidFill>
                              <a:miter lim="800000"/>
                              <a:headEnd/>
                              <a:tailEnd/>
                            </a:ln>
                          </wps:spPr>
                          <wps:txbx>
                            <w:txbxContent>
                              <w:p w14:paraId="78CB1457" w14:textId="2BCA3A8A" w:rsidR="00584438" w:rsidRDefault="00B05C94" w:rsidP="00584438">
                                <w:pPr>
                                  <w:pStyle w:val="Subtitle"/>
                                  <w:rPr>
                                    <w:sz w:val="28"/>
                                    <w:szCs w:val="28"/>
                                  </w:rPr>
                                </w:pPr>
                                <w:r>
                                  <w:rPr>
                                    <w:sz w:val="28"/>
                                    <w:szCs w:val="28"/>
                                  </w:rPr>
                                  <w:t>Raghad Aqel</w:t>
                                </w:r>
                                <w:r w:rsidR="002B2811" w:rsidRPr="00550E1D">
                                  <w:rPr>
                                    <w:sz w:val="28"/>
                                    <w:szCs w:val="28"/>
                                  </w:rPr>
                                  <w:t xml:space="preserve"> </w:t>
                                </w:r>
                                <w:r>
                                  <w:rPr>
                                    <w:sz w:val="28"/>
                                    <w:szCs w:val="28"/>
                                  </w:rPr>
                                  <w:t>(201901919</w:t>
                                </w:r>
                                <w:r w:rsidR="002B2811" w:rsidRPr="00550E1D">
                                  <w:rPr>
                                    <w:sz w:val="28"/>
                                    <w:szCs w:val="28"/>
                                  </w:rPr>
                                  <w:t>)</w:t>
                                </w:r>
                                <w:r w:rsidR="00584438">
                                  <w:rPr>
                                    <w:sz w:val="28"/>
                                    <w:szCs w:val="28"/>
                                  </w:rPr>
                                  <w:t xml:space="preserve"> </w:t>
                                </w:r>
                              </w:p>
                              <w:p w14:paraId="08347855" w14:textId="18FA8B07" w:rsidR="00584438" w:rsidRPr="00584438" w:rsidRDefault="00584438" w:rsidP="00584438">
                                <w:pPr>
                                  <w:pStyle w:val="Subtitle"/>
                                  <w:rPr>
                                    <w:sz w:val="28"/>
                                    <w:szCs w:val="28"/>
                                  </w:rPr>
                                </w:pPr>
                                <w:r w:rsidRPr="00584438">
                                  <w:rPr>
                                    <w:sz w:val="28"/>
                                    <w:szCs w:val="28"/>
                                  </w:rPr>
                                  <w:t>Manel Riahi (201805149)</w:t>
                                </w:r>
                              </w:p>
                              <w:p w14:paraId="5EB44742" w14:textId="16758E87" w:rsidR="00584438" w:rsidRPr="00584438" w:rsidRDefault="00584438" w:rsidP="00584438">
                                <w:pPr>
                                  <w:pStyle w:val="Subtitle"/>
                                  <w:rPr>
                                    <w:sz w:val="28"/>
                                    <w:szCs w:val="28"/>
                                  </w:rPr>
                                </w:pPr>
                                <w:r w:rsidRPr="00584438">
                                  <w:rPr>
                                    <w:sz w:val="28"/>
                                    <w:szCs w:val="28"/>
                                  </w:rPr>
                                  <w:t>Meriem Bousaa (201902903)</w:t>
                                </w:r>
                              </w:p>
                              <w:p w14:paraId="50A2DE62" w14:textId="2F760C96" w:rsidR="002B2811" w:rsidRPr="00550E1D" w:rsidRDefault="00733A7D" w:rsidP="002B2811">
                                <w:pPr>
                                  <w:pStyle w:val="Subtitle"/>
                                  <w:rPr>
                                    <w:sz w:val="28"/>
                                    <w:szCs w:val="28"/>
                                  </w:rPr>
                                </w:pPr>
                                <w:r>
                                  <w:rPr>
                                    <w:sz w:val="28"/>
                                    <w:szCs w:val="28"/>
                                  </w:rPr>
                                  <w:t>Islam Hamdi</w:t>
                                </w:r>
                                <w:r w:rsidR="002B2811" w:rsidRPr="00550E1D">
                                  <w:rPr>
                                    <w:sz w:val="28"/>
                                    <w:szCs w:val="28"/>
                                  </w:rPr>
                                  <w:t xml:space="preserve"> (</w:t>
                                </w:r>
                                <w:r>
                                  <w:rPr>
                                    <w:sz w:val="28"/>
                                    <w:szCs w:val="28"/>
                                  </w:rPr>
                                  <w:t>202004552</w:t>
                                </w:r>
                                <w:r w:rsidR="002B2811" w:rsidRPr="00550E1D">
                                  <w:rPr>
                                    <w:sz w:val="28"/>
                                    <w:szCs w:val="28"/>
                                  </w:rPr>
                                  <w:t>)</w:t>
                                </w:r>
                              </w:p>
                              <w:p w14:paraId="50A55ED8" w14:textId="346A7EFD" w:rsidR="002B2811" w:rsidRPr="001F2E5C" w:rsidRDefault="00454F3D" w:rsidP="001F2E5C">
                                <w:pPr>
                                  <w:pStyle w:val="Subtitle"/>
                                  <w:rPr>
                                    <w:sz w:val="28"/>
                                    <w:szCs w:val="28"/>
                                  </w:rPr>
                                </w:pPr>
                                <w:r>
                                  <w:rPr>
                                    <w:sz w:val="28"/>
                                    <w:szCs w:val="28"/>
                                  </w:rPr>
                                  <w:t xml:space="preserve">Anjoud Al-Romaihi </w:t>
                                </w:r>
                                <w:r w:rsidR="002B2811" w:rsidRPr="00550E1D">
                                  <w:rPr>
                                    <w:sz w:val="28"/>
                                    <w:szCs w:val="28"/>
                                  </w:rPr>
                                  <w:t>(</w:t>
                                </w:r>
                                <w:r>
                                  <w:rPr>
                                    <w:sz w:val="28"/>
                                    <w:szCs w:val="28"/>
                                  </w:rPr>
                                  <w:t>201800583</w:t>
                                </w:r>
                                <w:r w:rsidR="002B2811" w:rsidRPr="00550E1D">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A8741" id="Text Box 2" o:spid="_x0000_s1029" type="#_x0000_t202" style="position:absolute;margin-left:0;margin-top:447.2pt;width:500.3pt;height:140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">
                    <v:textbox>
                      <w:txbxContent>
                        <w:p w14:paraId="78CB1457" w14:textId="2BCA3A8A" w:rsidR="00584438" w:rsidRDefault="00B05C94" w:rsidP="00584438">
                          <w:pPr>
                            <w:pStyle w:val="Subtitle"/>
                            <w:rPr>
                              <w:sz w:val="28"/>
                              <w:szCs w:val="28"/>
                            </w:rPr>
                          </w:pPr>
                          <w:r>
                            <w:rPr>
                              <w:sz w:val="28"/>
                              <w:szCs w:val="28"/>
                            </w:rPr>
                            <w:t>Raghad Aqel</w:t>
                          </w:r>
                          <w:r w:rsidR="002B2811" w:rsidRPr="00550E1D">
                            <w:rPr>
                              <w:sz w:val="28"/>
                              <w:szCs w:val="28"/>
                            </w:rPr>
                            <w:t xml:space="preserve"> </w:t>
                          </w:r>
                          <w:r>
                            <w:rPr>
                              <w:sz w:val="28"/>
                              <w:szCs w:val="28"/>
                            </w:rPr>
                            <w:t>(201901919</w:t>
                          </w:r>
                          <w:r w:rsidR="002B2811" w:rsidRPr="00550E1D">
                            <w:rPr>
                              <w:sz w:val="28"/>
                              <w:szCs w:val="28"/>
                            </w:rPr>
                            <w:t>)</w:t>
                          </w:r>
                          <w:r w:rsidR="00584438">
                            <w:rPr>
                              <w:sz w:val="28"/>
                              <w:szCs w:val="28"/>
                            </w:rPr>
                            <w:t xml:space="preserve"> </w:t>
                          </w:r>
                        </w:p>
                        <w:p w14:paraId="08347855" w14:textId="18FA8B07" w:rsidR="00584438" w:rsidRPr="00584438" w:rsidRDefault="00584438" w:rsidP="00584438">
                          <w:pPr>
                            <w:pStyle w:val="Subtitle"/>
                            <w:rPr>
                              <w:sz w:val="28"/>
                              <w:szCs w:val="28"/>
                            </w:rPr>
                          </w:pPr>
                          <w:r w:rsidRPr="00584438">
                            <w:rPr>
                              <w:sz w:val="28"/>
                              <w:szCs w:val="28"/>
                            </w:rPr>
                            <w:t>Manel Riahi (201805149)</w:t>
                          </w:r>
                        </w:p>
                        <w:p w14:paraId="5EB44742" w14:textId="16758E87" w:rsidR="00584438" w:rsidRPr="00584438" w:rsidRDefault="00584438" w:rsidP="00584438">
                          <w:pPr>
                            <w:pStyle w:val="Subtitle"/>
                            <w:rPr>
                              <w:sz w:val="28"/>
                              <w:szCs w:val="28"/>
                            </w:rPr>
                          </w:pPr>
                          <w:r w:rsidRPr="00584438">
                            <w:rPr>
                              <w:sz w:val="28"/>
                              <w:szCs w:val="28"/>
                            </w:rPr>
                            <w:t>Meriem Bousaa (201902903)</w:t>
                          </w:r>
                        </w:p>
                        <w:p w14:paraId="50A2DE62" w14:textId="2F760C96" w:rsidR="002B2811" w:rsidRPr="00550E1D" w:rsidRDefault="00733A7D" w:rsidP="002B2811">
                          <w:pPr>
                            <w:pStyle w:val="Subtitle"/>
                            <w:rPr>
                              <w:sz w:val="28"/>
                              <w:szCs w:val="28"/>
                            </w:rPr>
                          </w:pPr>
                          <w:r>
                            <w:rPr>
                              <w:sz w:val="28"/>
                              <w:szCs w:val="28"/>
                            </w:rPr>
                            <w:t>Islam Hamdi</w:t>
                          </w:r>
                          <w:r w:rsidR="002B2811" w:rsidRPr="00550E1D">
                            <w:rPr>
                              <w:sz w:val="28"/>
                              <w:szCs w:val="28"/>
                            </w:rPr>
                            <w:t xml:space="preserve"> (</w:t>
                          </w:r>
                          <w:r>
                            <w:rPr>
                              <w:sz w:val="28"/>
                              <w:szCs w:val="28"/>
                            </w:rPr>
                            <w:t>202004552</w:t>
                          </w:r>
                          <w:r w:rsidR="002B2811" w:rsidRPr="00550E1D">
                            <w:rPr>
                              <w:sz w:val="28"/>
                              <w:szCs w:val="28"/>
                            </w:rPr>
                            <w:t>)</w:t>
                          </w:r>
                        </w:p>
                        <w:p w14:paraId="50A55ED8" w14:textId="346A7EFD" w:rsidR="002B2811" w:rsidRPr="001F2E5C" w:rsidRDefault="00454F3D" w:rsidP="001F2E5C">
                          <w:pPr>
                            <w:pStyle w:val="Subtitle"/>
                            <w:rPr>
                              <w:sz w:val="28"/>
                              <w:szCs w:val="28"/>
                            </w:rPr>
                          </w:pPr>
                          <w:r>
                            <w:rPr>
                              <w:sz w:val="28"/>
                              <w:szCs w:val="28"/>
                            </w:rPr>
                            <w:t xml:space="preserve">Anjoud Al-Romaihi </w:t>
                          </w:r>
                          <w:r w:rsidR="002B2811" w:rsidRPr="00550E1D">
                            <w:rPr>
                              <w:sz w:val="28"/>
                              <w:szCs w:val="28"/>
                            </w:rPr>
                            <w:t>(</w:t>
                          </w:r>
                          <w:r>
                            <w:rPr>
                              <w:sz w:val="28"/>
                              <w:szCs w:val="28"/>
                            </w:rPr>
                            <w:t>201800583</w:t>
                          </w:r>
                          <w:r w:rsidR="002B2811" w:rsidRPr="00550E1D">
                            <w:rPr>
                              <w:sz w:val="28"/>
                              <w:szCs w:val="28"/>
                            </w:rPr>
                            <w:t>)</w:t>
                          </w:r>
                        </w:p>
                      </w:txbxContent>
                    </v:textbox>
                    <w10:wrap type="square" anchorx="margin"/>
                  </v:shape>
                </w:pict>
              </mc:Fallback>
            </mc:AlternateContent>
          </w:r>
          <w:r>
            <w:br w:type="page"/>
          </w:r>
        </w:p>
      </w:sdtContent>
    </w:sdt>
    <w:sdt>
      <w:sdtPr>
        <w:rPr>
          <w:rFonts w:asciiTheme="minorHAnsi" w:eastAsiaTheme="minorHAnsi" w:hAnsiTheme="minorHAnsi" w:cstheme="minorBidi"/>
          <w:color w:val="auto"/>
          <w:sz w:val="22"/>
          <w:szCs w:val="22"/>
          <w:lang w:eastAsia="en-GB"/>
        </w:rPr>
        <w:id w:val="1424290677"/>
        <w:docPartObj>
          <w:docPartGallery w:val="Table of Contents"/>
          <w:docPartUnique/>
        </w:docPartObj>
      </w:sdtPr>
      <w:sdtEndPr>
        <w:rPr>
          <w:rFonts w:ascii="Times New Roman" w:eastAsia="Times New Roman" w:hAnsi="Times New Roman" w:cs="Times New Roman"/>
          <w:b/>
          <w:bCs/>
          <w:noProof/>
          <w:sz w:val="24"/>
          <w:szCs w:val="24"/>
        </w:rPr>
      </w:sdtEndPr>
      <w:sdtContent>
        <w:p w14:paraId="41B2512F" w14:textId="77777777" w:rsidR="002B2811" w:rsidRDefault="002B2811" w:rsidP="002B2811">
          <w:pPr>
            <w:pStyle w:val="TOCHeading"/>
          </w:pPr>
          <w:r>
            <w:t>Contents</w:t>
          </w:r>
        </w:p>
        <w:p w14:paraId="3651BE74" w14:textId="04469757" w:rsidR="00BC469E" w:rsidRDefault="002B281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8566889" w:history="1">
            <w:r w:rsidR="00BC469E" w:rsidRPr="00C8440B">
              <w:rPr>
                <w:rStyle w:val="Hyperlink"/>
                <w:rFonts w:cstheme="minorHAnsi"/>
                <w:noProof/>
              </w:rPr>
              <w:t>Motivation</w:t>
            </w:r>
            <w:r w:rsidR="00BC469E">
              <w:rPr>
                <w:noProof/>
                <w:webHidden/>
              </w:rPr>
              <w:tab/>
            </w:r>
            <w:r w:rsidR="00BC469E">
              <w:rPr>
                <w:noProof/>
                <w:webHidden/>
              </w:rPr>
              <w:fldChar w:fldCharType="begin"/>
            </w:r>
            <w:r w:rsidR="00BC469E">
              <w:rPr>
                <w:noProof/>
                <w:webHidden/>
              </w:rPr>
              <w:instrText xml:space="preserve"> PAGEREF _Toc118566889 \h </w:instrText>
            </w:r>
            <w:r w:rsidR="00BC469E">
              <w:rPr>
                <w:noProof/>
                <w:webHidden/>
              </w:rPr>
            </w:r>
            <w:r w:rsidR="00BC469E">
              <w:rPr>
                <w:noProof/>
                <w:webHidden/>
              </w:rPr>
              <w:fldChar w:fldCharType="separate"/>
            </w:r>
            <w:r w:rsidR="00956690">
              <w:rPr>
                <w:noProof/>
                <w:webHidden/>
              </w:rPr>
              <w:t>2</w:t>
            </w:r>
            <w:r w:rsidR="00BC469E">
              <w:rPr>
                <w:noProof/>
                <w:webHidden/>
              </w:rPr>
              <w:fldChar w:fldCharType="end"/>
            </w:r>
          </w:hyperlink>
        </w:p>
        <w:p w14:paraId="79042F05" w14:textId="655406D6" w:rsidR="00BC469E" w:rsidRDefault="001A3087">
          <w:pPr>
            <w:pStyle w:val="TOC1"/>
            <w:tabs>
              <w:tab w:val="right" w:leader="dot" w:pos="9350"/>
            </w:tabs>
            <w:rPr>
              <w:rFonts w:eastAsiaTheme="minorEastAsia"/>
              <w:noProof/>
            </w:rPr>
          </w:pPr>
          <w:hyperlink w:anchor="_Toc118566890" w:history="1">
            <w:r w:rsidR="00BC469E" w:rsidRPr="00C8440B">
              <w:rPr>
                <w:rStyle w:val="Hyperlink"/>
                <w:rFonts w:cstheme="minorHAnsi"/>
                <w:noProof/>
              </w:rPr>
              <w:t>Initial GUI Design</w:t>
            </w:r>
            <w:r w:rsidR="00BC469E">
              <w:rPr>
                <w:noProof/>
                <w:webHidden/>
              </w:rPr>
              <w:tab/>
            </w:r>
            <w:r w:rsidR="00BC469E">
              <w:rPr>
                <w:noProof/>
                <w:webHidden/>
              </w:rPr>
              <w:fldChar w:fldCharType="begin"/>
            </w:r>
            <w:r w:rsidR="00BC469E">
              <w:rPr>
                <w:noProof/>
                <w:webHidden/>
              </w:rPr>
              <w:instrText xml:space="preserve"> PAGEREF _Toc118566890 \h </w:instrText>
            </w:r>
            <w:r w:rsidR="00BC469E">
              <w:rPr>
                <w:noProof/>
                <w:webHidden/>
              </w:rPr>
            </w:r>
            <w:r w:rsidR="00BC469E">
              <w:rPr>
                <w:noProof/>
                <w:webHidden/>
              </w:rPr>
              <w:fldChar w:fldCharType="separate"/>
            </w:r>
            <w:r w:rsidR="00956690">
              <w:rPr>
                <w:noProof/>
                <w:webHidden/>
              </w:rPr>
              <w:t>3</w:t>
            </w:r>
            <w:r w:rsidR="00BC469E">
              <w:rPr>
                <w:noProof/>
                <w:webHidden/>
              </w:rPr>
              <w:fldChar w:fldCharType="end"/>
            </w:r>
          </w:hyperlink>
        </w:p>
        <w:p w14:paraId="308CCC93" w14:textId="39D6971C" w:rsidR="00BC469E" w:rsidRDefault="001A3087">
          <w:pPr>
            <w:pStyle w:val="TOC1"/>
            <w:tabs>
              <w:tab w:val="right" w:leader="dot" w:pos="9350"/>
            </w:tabs>
            <w:rPr>
              <w:rFonts w:eastAsiaTheme="minorEastAsia"/>
              <w:noProof/>
            </w:rPr>
          </w:pPr>
          <w:hyperlink w:anchor="_Toc118566891" w:history="1">
            <w:r w:rsidR="00BC469E" w:rsidRPr="00C8440B">
              <w:rPr>
                <w:rStyle w:val="Hyperlink"/>
                <w:rFonts w:cstheme="minorHAnsi"/>
                <w:noProof/>
              </w:rPr>
              <w:t>Final Implemented Design</w:t>
            </w:r>
            <w:r w:rsidR="00BC469E">
              <w:rPr>
                <w:noProof/>
                <w:webHidden/>
              </w:rPr>
              <w:tab/>
            </w:r>
            <w:r w:rsidR="00BC469E">
              <w:rPr>
                <w:noProof/>
                <w:webHidden/>
              </w:rPr>
              <w:fldChar w:fldCharType="begin"/>
            </w:r>
            <w:r w:rsidR="00BC469E">
              <w:rPr>
                <w:noProof/>
                <w:webHidden/>
              </w:rPr>
              <w:instrText xml:space="preserve"> PAGEREF _Toc118566891 \h </w:instrText>
            </w:r>
            <w:r w:rsidR="00BC469E">
              <w:rPr>
                <w:noProof/>
                <w:webHidden/>
              </w:rPr>
            </w:r>
            <w:r w:rsidR="00BC469E">
              <w:rPr>
                <w:noProof/>
                <w:webHidden/>
              </w:rPr>
              <w:fldChar w:fldCharType="separate"/>
            </w:r>
            <w:r w:rsidR="00956690">
              <w:rPr>
                <w:noProof/>
                <w:webHidden/>
              </w:rPr>
              <w:t>7</w:t>
            </w:r>
            <w:r w:rsidR="00BC469E">
              <w:rPr>
                <w:noProof/>
                <w:webHidden/>
              </w:rPr>
              <w:fldChar w:fldCharType="end"/>
            </w:r>
          </w:hyperlink>
        </w:p>
        <w:p w14:paraId="249103B0" w14:textId="74329B79" w:rsidR="00BC469E" w:rsidRDefault="001A3087">
          <w:pPr>
            <w:pStyle w:val="TOC1"/>
            <w:tabs>
              <w:tab w:val="right" w:leader="dot" w:pos="9350"/>
            </w:tabs>
            <w:rPr>
              <w:rFonts w:eastAsiaTheme="minorEastAsia"/>
              <w:noProof/>
            </w:rPr>
          </w:pPr>
          <w:hyperlink w:anchor="_Toc118566892" w:history="1">
            <w:r w:rsidR="00BC469E" w:rsidRPr="00C8440B">
              <w:rPr>
                <w:rStyle w:val="Hyperlink"/>
                <w:noProof/>
              </w:rPr>
              <w:t>Database Design</w:t>
            </w:r>
            <w:r w:rsidR="00BC469E">
              <w:rPr>
                <w:noProof/>
                <w:webHidden/>
              </w:rPr>
              <w:tab/>
            </w:r>
            <w:r w:rsidR="00BC469E">
              <w:rPr>
                <w:noProof/>
                <w:webHidden/>
              </w:rPr>
              <w:fldChar w:fldCharType="begin"/>
            </w:r>
            <w:r w:rsidR="00BC469E">
              <w:rPr>
                <w:noProof/>
                <w:webHidden/>
              </w:rPr>
              <w:instrText xml:space="preserve"> PAGEREF _Toc118566892 \h </w:instrText>
            </w:r>
            <w:r w:rsidR="00BC469E">
              <w:rPr>
                <w:noProof/>
                <w:webHidden/>
              </w:rPr>
            </w:r>
            <w:r w:rsidR="00BC469E">
              <w:rPr>
                <w:noProof/>
                <w:webHidden/>
              </w:rPr>
              <w:fldChar w:fldCharType="separate"/>
            </w:r>
            <w:r w:rsidR="00956690">
              <w:rPr>
                <w:noProof/>
                <w:webHidden/>
              </w:rPr>
              <w:t>16</w:t>
            </w:r>
            <w:r w:rsidR="00BC469E">
              <w:rPr>
                <w:noProof/>
                <w:webHidden/>
              </w:rPr>
              <w:fldChar w:fldCharType="end"/>
            </w:r>
          </w:hyperlink>
        </w:p>
        <w:p w14:paraId="6A473A12" w14:textId="4D8E3233" w:rsidR="00BC469E" w:rsidRDefault="001A3087">
          <w:pPr>
            <w:pStyle w:val="TOC1"/>
            <w:tabs>
              <w:tab w:val="right" w:leader="dot" w:pos="9350"/>
            </w:tabs>
            <w:rPr>
              <w:rFonts w:eastAsiaTheme="minorEastAsia"/>
              <w:noProof/>
            </w:rPr>
          </w:pPr>
          <w:hyperlink w:anchor="_Toc118566893" w:history="1">
            <w:r w:rsidR="00BC469E" w:rsidRPr="00C8440B">
              <w:rPr>
                <w:rStyle w:val="Hyperlink"/>
                <w:rFonts w:cstheme="minorHAnsi"/>
                <w:noProof/>
              </w:rPr>
              <w:t>Design and Architectural Patterns</w:t>
            </w:r>
            <w:r w:rsidR="00BC469E">
              <w:rPr>
                <w:noProof/>
                <w:webHidden/>
              </w:rPr>
              <w:tab/>
            </w:r>
            <w:r w:rsidR="00BC469E">
              <w:rPr>
                <w:noProof/>
                <w:webHidden/>
              </w:rPr>
              <w:fldChar w:fldCharType="begin"/>
            </w:r>
            <w:r w:rsidR="00BC469E">
              <w:rPr>
                <w:noProof/>
                <w:webHidden/>
              </w:rPr>
              <w:instrText xml:space="preserve"> PAGEREF _Toc118566893 \h </w:instrText>
            </w:r>
            <w:r w:rsidR="00BC469E">
              <w:rPr>
                <w:noProof/>
                <w:webHidden/>
              </w:rPr>
            </w:r>
            <w:r w:rsidR="00BC469E">
              <w:rPr>
                <w:noProof/>
                <w:webHidden/>
              </w:rPr>
              <w:fldChar w:fldCharType="separate"/>
            </w:r>
            <w:r w:rsidR="00956690">
              <w:rPr>
                <w:noProof/>
                <w:webHidden/>
              </w:rPr>
              <w:t>18</w:t>
            </w:r>
            <w:r w:rsidR="00BC469E">
              <w:rPr>
                <w:noProof/>
                <w:webHidden/>
              </w:rPr>
              <w:fldChar w:fldCharType="end"/>
            </w:r>
          </w:hyperlink>
        </w:p>
        <w:p w14:paraId="498BBB26" w14:textId="28E71A4C" w:rsidR="00BC469E" w:rsidRDefault="001A3087">
          <w:pPr>
            <w:pStyle w:val="TOC1"/>
            <w:tabs>
              <w:tab w:val="right" w:leader="dot" w:pos="9350"/>
            </w:tabs>
            <w:rPr>
              <w:rFonts w:eastAsiaTheme="minorEastAsia"/>
              <w:noProof/>
            </w:rPr>
          </w:pPr>
          <w:hyperlink w:anchor="_Toc118566894" w:history="1">
            <w:r w:rsidR="00BC469E" w:rsidRPr="00C8440B">
              <w:rPr>
                <w:rStyle w:val="Hyperlink"/>
                <w:rFonts w:cstheme="minorHAnsi"/>
                <w:noProof/>
              </w:rPr>
              <w:t>Implementation</w:t>
            </w:r>
            <w:r w:rsidR="00BC469E">
              <w:rPr>
                <w:noProof/>
                <w:webHidden/>
              </w:rPr>
              <w:tab/>
            </w:r>
            <w:r w:rsidR="00BC469E">
              <w:rPr>
                <w:noProof/>
                <w:webHidden/>
              </w:rPr>
              <w:fldChar w:fldCharType="begin"/>
            </w:r>
            <w:r w:rsidR="00BC469E">
              <w:rPr>
                <w:noProof/>
                <w:webHidden/>
              </w:rPr>
              <w:instrText xml:space="preserve"> PAGEREF _Toc118566894 \h </w:instrText>
            </w:r>
            <w:r w:rsidR="00BC469E">
              <w:rPr>
                <w:noProof/>
                <w:webHidden/>
              </w:rPr>
            </w:r>
            <w:r w:rsidR="00BC469E">
              <w:rPr>
                <w:noProof/>
                <w:webHidden/>
              </w:rPr>
              <w:fldChar w:fldCharType="separate"/>
            </w:r>
            <w:r w:rsidR="00956690">
              <w:rPr>
                <w:noProof/>
                <w:webHidden/>
              </w:rPr>
              <w:t>20</w:t>
            </w:r>
            <w:r w:rsidR="00BC469E">
              <w:rPr>
                <w:noProof/>
                <w:webHidden/>
              </w:rPr>
              <w:fldChar w:fldCharType="end"/>
            </w:r>
          </w:hyperlink>
        </w:p>
        <w:p w14:paraId="10978F41" w14:textId="2BD69503" w:rsidR="00BC469E" w:rsidRDefault="001A3087">
          <w:pPr>
            <w:pStyle w:val="TOC1"/>
            <w:tabs>
              <w:tab w:val="right" w:leader="dot" w:pos="9350"/>
            </w:tabs>
            <w:rPr>
              <w:rFonts w:eastAsiaTheme="minorEastAsia"/>
              <w:noProof/>
            </w:rPr>
          </w:pPr>
          <w:hyperlink w:anchor="_Toc118566895" w:history="1">
            <w:r w:rsidR="00BC469E" w:rsidRPr="00C8440B">
              <w:rPr>
                <w:rStyle w:val="Hyperlink"/>
                <w:rFonts w:cstheme="minorHAnsi"/>
                <w:noProof/>
              </w:rPr>
              <w:t>Additional Features</w:t>
            </w:r>
            <w:r w:rsidR="00BC469E">
              <w:rPr>
                <w:noProof/>
                <w:webHidden/>
              </w:rPr>
              <w:tab/>
            </w:r>
            <w:r w:rsidR="00BC469E">
              <w:rPr>
                <w:noProof/>
                <w:webHidden/>
              </w:rPr>
              <w:fldChar w:fldCharType="begin"/>
            </w:r>
            <w:r w:rsidR="00BC469E">
              <w:rPr>
                <w:noProof/>
                <w:webHidden/>
              </w:rPr>
              <w:instrText xml:space="preserve"> PAGEREF _Toc118566895 \h </w:instrText>
            </w:r>
            <w:r w:rsidR="00BC469E">
              <w:rPr>
                <w:noProof/>
                <w:webHidden/>
              </w:rPr>
            </w:r>
            <w:r w:rsidR="00BC469E">
              <w:rPr>
                <w:noProof/>
                <w:webHidden/>
              </w:rPr>
              <w:fldChar w:fldCharType="separate"/>
            </w:r>
            <w:r w:rsidR="00956690">
              <w:rPr>
                <w:noProof/>
                <w:webHidden/>
              </w:rPr>
              <w:t>28</w:t>
            </w:r>
            <w:r w:rsidR="00BC469E">
              <w:rPr>
                <w:noProof/>
                <w:webHidden/>
              </w:rPr>
              <w:fldChar w:fldCharType="end"/>
            </w:r>
          </w:hyperlink>
        </w:p>
        <w:p w14:paraId="215F5A0D" w14:textId="6B2DB09B" w:rsidR="00BC469E" w:rsidRDefault="001A3087">
          <w:pPr>
            <w:pStyle w:val="TOC1"/>
            <w:tabs>
              <w:tab w:val="right" w:leader="dot" w:pos="9350"/>
            </w:tabs>
            <w:rPr>
              <w:rFonts w:eastAsiaTheme="minorEastAsia"/>
              <w:noProof/>
            </w:rPr>
          </w:pPr>
          <w:hyperlink w:anchor="_Toc118566896" w:history="1">
            <w:r w:rsidR="00BC469E" w:rsidRPr="00C8440B">
              <w:rPr>
                <w:rStyle w:val="Hyperlink"/>
                <w:rFonts w:cstheme="minorHAnsi"/>
                <w:noProof/>
              </w:rPr>
              <w:t>New Gained Knowledge and Skills</w:t>
            </w:r>
            <w:r w:rsidR="00BC469E">
              <w:rPr>
                <w:noProof/>
                <w:webHidden/>
              </w:rPr>
              <w:tab/>
            </w:r>
            <w:r w:rsidR="00BC469E">
              <w:rPr>
                <w:noProof/>
                <w:webHidden/>
              </w:rPr>
              <w:fldChar w:fldCharType="begin"/>
            </w:r>
            <w:r w:rsidR="00BC469E">
              <w:rPr>
                <w:noProof/>
                <w:webHidden/>
              </w:rPr>
              <w:instrText xml:space="preserve"> PAGEREF _Toc118566896 \h </w:instrText>
            </w:r>
            <w:r w:rsidR="00BC469E">
              <w:rPr>
                <w:noProof/>
                <w:webHidden/>
              </w:rPr>
            </w:r>
            <w:r w:rsidR="00BC469E">
              <w:rPr>
                <w:noProof/>
                <w:webHidden/>
              </w:rPr>
              <w:fldChar w:fldCharType="separate"/>
            </w:r>
            <w:r w:rsidR="00956690">
              <w:rPr>
                <w:noProof/>
                <w:webHidden/>
              </w:rPr>
              <w:t>29</w:t>
            </w:r>
            <w:r w:rsidR="00BC469E">
              <w:rPr>
                <w:noProof/>
                <w:webHidden/>
              </w:rPr>
              <w:fldChar w:fldCharType="end"/>
            </w:r>
          </w:hyperlink>
        </w:p>
        <w:p w14:paraId="620E695B" w14:textId="05454859" w:rsidR="00BC469E" w:rsidRDefault="001A3087">
          <w:pPr>
            <w:pStyle w:val="TOC1"/>
            <w:tabs>
              <w:tab w:val="right" w:leader="dot" w:pos="9350"/>
            </w:tabs>
            <w:rPr>
              <w:rFonts w:eastAsiaTheme="minorEastAsia"/>
              <w:noProof/>
            </w:rPr>
          </w:pPr>
          <w:hyperlink w:anchor="_Toc118566897" w:history="1">
            <w:r w:rsidR="00BC469E" w:rsidRPr="00C8440B">
              <w:rPr>
                <w:rStyle w:val="Hyperlink"/>
                <w:rFonts w:cstheme="minorHAnsi"/>
                <w:noProof/>
              </w:rPr>
              <w:t>Reflections</w:t>
            </w:r>
            <w:r w:rsidR="00BC469E">
              <w:rPr>
                <w:noProof/>
                <w:webHidden/>
              </w:rPr>
              <w:tab/>
            </w:r>
            <w:r w:rsidR="00BC469E">
              <w:rPr>
                <w:noProof/>
                <w:webHidden/>
              </w:rPr>
              <w:fldChar w:fldCharType="begin"/>
            </w:r>
            <w:r w:rsidR="00BC469E">
              <w:rPr>
                <w:noProof/>
                <w:webHidden/>
              </w:rPr>
              <w:instrText xml:space="preserve"> PAGEREF _Toc118566897 \h </w:instrText>
            </w:r>
            <w:r w:rsidR="00BC469E">
              <w:rPr>
                <w:noProof/>
                <w:webHidden/>
              </w:rPr>
            </w:r>
            <w:r w:rsidR="00BC469E">
              <w:rPr>
                <w:noProof/>
                <w:webHidden/>
              </w:rPr>
              <w:fldChar w:fldCharType="separate"/>
            </w:r>
            <w:r w:rsidR="00956690">
              <w:rPr>
                <w:noProof/>
                <w:webHidden/>
              </w:rPr>
              <w:t>34</w:t>
            </w:r>
            <w:r w:rsidR="00BC469E">
              <w:rPr>
                <w:noProof/>
                <w:webHidden/>
              </w:rPr>
              <w:fldChar w:fldCharType="end"/>
            </w:r>
          </w:hyperlink>
        </w:p>
        <w:p w14:paraId="5DECB095" w14:textId="54EEA811" w:rsidR="00BC469E" w:rsidRDefault="001A3087">
          <w:pPr>
            <w:pStyle w:val="TOC1"/>
            <w:tabs>
              <w:tab w:val="right" w:leader="dot" w:pos="9350"/>
            </w:tabs>
            <w:rPr>
              <w:rFonts w:eastAsiaTheme="minorEastAsia"/>
              <w:noProof/>
            </w:rPr>
          </w:pPr>
          <w:hyperlink w:anchor="_Toc118566898" w:history="1">
            <w:r w:rsidR="00BC469E" w:rsidRPr="00C8440B">
              <w:rPr>
                <w:rStyle w:val="Hyperlink"/>
                <w:rFonts w:cstheme="minorHAnsi"/>
                <w:noProof/>
              </w:rPr>
              <w:t>Resources</w:t>
            </w:r>
            <w:r w:rsidR="00BC469E">
              <w:rPr>
                <w:noProof/>
                <w:webHidden/>
              </w:rPr>
              <w:tab/>
            </w:r>
            <w:r w:rsidR="00BC469E">
              <w:rPr>
                <w:noProof/>
                <w:webHidden/>
              </w:rPr>
              <w:fldChar w:fldCharType="begin"/>
            </w:r>
            <w:r w:rsidR="00BC469E">
              <w:rPr>
                <w:noProof/>
                <w:webHidden/>
              </w:rPr>
              <w:instrText xml:space="preserve"> PAGEREF _Toc118566898 \h </w:instrText>
            </w:r>
            <w:r w:rsidR="00BC469E">
              <w:rPr>
                <w:noProof/>
                <w:webHidden/>
              </w:rPr>
            </w:r>
            <w:r w:rsidR="00BC469E">
              <w:rPr>
                <w:noProof/>
                <w:webHidden/>
              </w:rPr>
              <w:fldChar w:fldCharType="separate"/>
            </w:r>
            <w:r w:rsidR="00956690">
              <w:rPr>
                <w:noProof/>
                <w:webHidden/>
              </w:rPr>
              <w:t>36</w:t>
            </w:r>
            <w:r w:rsidR="00BC469E">
              <w:rPr>
                <w:noProof/>
                <w:webHidden/>
              </w:rPr>
              <w:fldChar w:fldCharType="end"/>
            </w:r>
          </w:hyperlink>
        </w:p>
        <w:p w14:paraId="5C3F2CE1" w14:textId="73022A56" w:rsidR="00BC469E" w:rsidRDefault="001A3087">
          <w:pPr>
            <w:pStyle w:val="TOC1"/>
            <w:tabs>
              <w:tab w:val="right" w:leader="dot" w:pos="9350"/>
            </w:tabs>
            <w:rPr>
              <w:rFonts w:eastAsiaTheme="minorEastAsia"/>
              <w:noProof/>
            </w:rPr>
          </w:pPr>
          <w:hyperlink w:anchor="_Toc118566899" w:history="1">
            <w:r w:rsidR="00BC469E" w:rsidRPr="00C8440B">
              <w:rPr>
                <w:rStyle w:val="Hyperlink"/>
                <w:rFonts w:cstheme="minorHAnsi"/>
                <w:noProof/>
              </w:rPr>
              <w:t>Appendix A: Json Files</w:t>
            </w:r>
            <w:r w:rsidR="00BC469E">
              <w:rPr>
                <w:noProof/>
                <w:webHidden/>
              </w:rPr>
              <w:tab/>
            </w:r>
            <w:r w:rsidR="00BC469E">
              <w:rPr>
                <w:noProof/>
                <w:webHidden/>
              </w:rPr>
              <w:fldChar w:fldCharType="begin"/>
            </w:r>
            <w:r w:rsidR="00BC469E">
              <w:rPr>
                <w:noProof/>
                <w:webHidden/>
              </w:rPr>
              <w:instrText xml:space="preserve"> PAGEREF _Toc118566899 \h </w:instrText>
            </w:r>
            <w:r w:rsidR="00BC469E">
              <w:rPr>
                <w:noProof/>
                <w:webHidden/>
              </w:rPr>
            </w:r>
            <w:r w:rsidR="00BC469E">
              <w:rPr>
                <w:noProof/>
                <w:webHidden/>
              </w:rPr>
              <w:fldChar w:fldCharType="separate"/>
            </w:r>
            <w:r w:rsidR="00BC469E">
              <w:rPr>
                <w:noProof/>
                <w:webHidden/>
              </w:rPr>
              <w:fldChar w:fldCharType="end"/>
            </w:r>
          </w:hyperlink>
        </w:p>
        <w:p w14:paraId="46167336" w14:textId="4E343CBD" w:rsidR="002B2811" w:rsidRDefault="002B2811" w:rsidP="002B2811">
          <w:r>
            <w:rPr>
              <w:b/>
              <w:bCs/>
              <w:noProof/>
            </w:rPr>
            <w:fldChar w:fldCharType="end"/>
          </w:r>
        </w:p>
      </w:sdtContent>
    </w:sdt>
    <w:p w14:paraId="664EBBD3" w14:textId="77777777" w:rsidR="002B2811" w:rsidRDefault="002B2811" w:rsidP="002B2811"/>
    <w:p w14:paraId="75888C5A" w14:textId="77777777" w:rsidR="002B2811" w:rsidRDefault="002B2811" w:rsidP="002B2811">
      <w:r>
        <w:br w:type="page"/>
      </w:r>
    </w:p>
    <w:p w14:paraId="70B185EC" w14:textId="3838925F" w:rsidR="00F14ED0" w:rsidRPr="00F14ED0" w:rsidRDefault="002B2811" w:rsidP="00B17F87">
      <w:pPr>
        <w:pStyle w:val="Heading1"/>
        <w:rPr>
          <w:rFonts w:asciiTheme="minorHAnsi" w:hAnsiTheme="minorHAnsi" w:cstheme="minorHAnsi"/>
        </w:rPr>
      </w:pPr>
      <w:bookmarkStart w:id="0" w:name="_Toc118566889"/>
      <w:r w:rsidRPr="00F14ED0">
        <w:rPr>
          <w:rFonts w:asciiTheme="minorHAnsi" w:hAnsiTheme="minorHAnsi" w:cstheme="minorHAnsi"/>
        </w:rPr>
        <w:lastRenderedPageBreak/>
        <w:t>Motivation</w:t>
      </w:r>
      <w:bookmarkEnd w:id="0"/>
    </w:p>
    <w:p w14:paraId="6B29A9D8" w14:textId="28438D35" w:rsidR="00F14ED0" w:rsidRDefault="00F14ED0" w:rsidP="004202CE">
      <w:pPr>
        <w:ind w:firstLine="720"/>
        <w:jc w:val="both"/>
        <w:rPr>
          <w:rFonts w:asciiTheme="minorHAnsi" w:hAnsiTheme="minorHAnsi" w:cstheme="minorHAnsi"/>
        </w:rPr>
      </w:pPr>
      <w:r w:rsidRPr="00F14ED0">
        <w:rPr>
          <w:rFonts w:asciiTheme="minorHAnsi" w:hAnsiTheme="minorHAnsi" w:cstheme="minorHAnsi"/>
        </w:rPr>
        <w:t xml:space="preserve">It is almost impossible for any person to deny how much </w:t>
      </w:r>
      <w:r w:rsidR="00B80AA1">
        <w:rPr>
          <w:rFonts w:asciiTheme="minorHAnsi" w:hAnsiTheme="minorHAnsi" w:cstheme="minorHAnsi"/>
        </w:rPr>
        <w:t xml:space="preserve">the </w:t>
      </w:r>
      <w:r w:rsidRPr="00F14ED0">
        <w:rPr>
          <w:rFonts w:asciiTheme="minorHAnsi" w:hAnsiTheme="minorHAnsi" w:cstheme="minorHAnsi"/>
        </w:rPr>
        <w:t xml:space="preserve">COVID-19 pandemic has shaped our lifestyles. This pandemic has enormously affected </w:t>
      </w:r>
      <w:r w:rsidR="00B17F87">
        <w:rPr>
          <w:rFonts w:asciiTheme="minorHAnsi" w:hAnsiTheme="minorHAnsi" w:cstheme="minorHAnsi"/>
        </w:rPr>
        <w:t>many industries</w:t>
      </w:r>
      <w:r w:rsidRPr="00F14ED0">
        <w:rPr>
          <w:rFonts w:asciiTheme="minorHAnsi" w:hAnsiTheme="minorHAnsi" w:cstheme="minorHAnsi"/>
        </w:rPr>
        <w:t xml:space="preserve"> and the retail industry was no exception. Especially after the wide closure of several stores and businesses </w:t>
      </w:r>
      <w:r w:rsidR="00B17F87" w:rsidRPr="00F14ED0">
        <w:rPr>
          <w:rFonts w:asciiTheme="minorHAnsi" w:hAnsiTheme="minorHAnsi" w:cstheme="minorHAnsi"/>
        </w:rPr>
        <w:t>worldwide</w:t>
      </w:r>
      <w:r w:rsidRPr="00F14ED0">
        <w:rPr>
          <w:rFonts w:asciiTheme="minorHAnsi" w:hAnsiTheme="minorHAnsi" w:cstheme="minorHAnsi"/>
        </w:rPr>
        <w:t xml:space="preserve">. E-commerce has proven to be exceptionally well placed to facilitate the digitalization of </w:t>
      </w:r>
      <w:r w:rsidR="00B80AA1">
        <w:rPr>
          <w:rFonts w:asciiTheme="minorHAnsi" w:hAnsiTheme="minorHAnsi" w:cstheme="minorHAnsi"/>
        </w:rPr>
        <w:t xml:space="preserve">the </w:t>
      </w:r>
      <w:r w:rsidRPr="00F14ED0">
        <w:rPr>
          <w:rFonts w:asciiTheme="minorHAnsi" w:hAnsiTheme="minorHAnsi" w:cstheme="minorHAnsi"/>
        </w:rPr>
        <w:t>retail field by delivering goods directly from warehouses to consumers.</w:t>
      </w:r>
      <w:r w:rsidR="00B17F87">
        <w:rPr>
          <w:rFonts w:asciiTheme="minorHAnsi" w:hAnsiTheme="minorHAnsi" w:cstheme="minorHAnsi"/>
        </w:rPr>
        <w:t xml:space="preserve"> </w:t>
      </w:r>
      <w:r w:rsidRPr="00F14ED0">
        <w:rPr>
          <w:rFonts w:asciiTheme="minorHAnsi" w:hAnsiTheme="minorHAnsi" w:cstheme="minorHAnsi"/>
        </w:rPr>
        <w:t>Since the outbreak, shops in Qatar have had their share of shutdowns and closures as well</w:t>
      </w:r>
      <w:r w:rsidR="00B80AA1">
        <w:rPr>
          <w:rFonts w:asciiTheme="minorHAnsi" w:hAnsiTheme="minorHAnsi" w:cstheme="minorHAnsi"/>
        </w:rPr>
        <w:t xml:space="preserve"> </w:t>
      </w:r>
      <w:r w:rsidRPr="00F14ED0">
        <w:rPr>
          <w:rFonts w:asciiTheme="minorHAnsi" w:hAnsiTheme="minorHAnsi" w:cstheme="minorHAnsi"/>
        </w:rPr>
        <w:t>a</w:t>
      </w:r>
      <w:r w:rsidR="00B80AA1">
        <w:rPr>
          <w:rFonts w:asciiTheme="minorHAnsi" w:hAnsiTheme="minorHAnsi" w:cstheme="minorHAnsi"/>
        </w:rPr>
        <w:t>s</w:t>
      </w:r>
      <w:r w:rsidRPr="00F14ED0">
        <w:rPr>
          <w:rFonts w:asciiTheme="minorHAnsi" w:hAnsiTheme="minorHAnsi" w:cstheme="minorHAnsi"/>
        </w:rPr>
        <w:t xml:space="preserve"> </w:t>
      </w:r>
      <w:r w:rsidR="00B80AA1">
        <w:rPr>
          <w:rFonts w:asciiTheme="minorHAnsi" w:hAnsiTheme="minorHAnsi" w:cstheme="minorHAnsi"/>
        </w:rPr>
        <w:t xml:space="preserve">a </w:t>
      </w:r>
      <w:r w:rsidRPr="00F14ED0">
        <w:rPr>
          <w:rFonts w:asciiTheme="minorHAnsi" w:hAnsiTheme="minorHAnsi" w:cstheme="minorHAnsi"/>
        </w:rPr>
        <w:t xml:space="preserve">shortage of customers </w:t>
      </w:r>
      <w:r w:rsidR="00B80AA1">
        <w:rPr>
          <w:rFonts w:asciiTheme="minorHAnsi" w:hAnsiTheme="minorHAnsi" w:cstheme="minorHAnsi"/>
        </w:rPr>
        <w:t>due to the</w:t>
      </w:r>
      <w:r w:rsidRPr="00F14ED0">
        <w:rPr>
          <w:rFonts w:asciiTheme="minorHAnsi" w:hAnsiTheme="minorHAnsi" w:cstheme="minorHAnsi"/>
        </w:rPr>
        <w:t xml:space="preserve"> country</w:t>
      </w:r>
      <w:r w:rsidR="00B80AA1">
        <w:rPr>
          <w:rFonts w:asciiTheme="minorHAnsi" w:hAnsiTheme="minorHAnsi" w:cstheme="minorHAnsi"/>
        </w:rPr>
        <w:t>'s</w:t>
      </w:r>
      <w:r w:rsidRPr="00F14ED0">
        <w:rPr>
          <w:rFonts w:asciiTheme="minorHAnsi" w:hAnsiTheme="minorHAnsi" w:cstheme="minorHAnsi"/>
        </w:rPr>
        <w:t xml:space="preserve"> health regulations. Therefore, numerous stores have tried out different methods of reaching out to their clients. </w:t>
      </w:r>
    </w:p>
    <w:p w14:paraId="440D4444" w14:textId="77777777" w:rsidR="004202CE" w:rsidRPr="00F14ED0" w:rsidRDefault="004202CE" w:rsidP="004202CE">
      <w:pPr>
        <w:ind w:firstLine="720"/>
        <w:jc w:val="both"/>
        <w:rPr>
          <w:rFonts w:asciiTheme="minorHAnsi" w:hAnsiTheme="minorHAnsi" w:cstheme="minorHAnsi"/>
          <w:rtl/>
        </w:rPr>
      </w:pPr>
    </w:p>
    <w:p w14:paraId="7123DFB1" w14:textId="4A532EEF" w:rsidR="00B80AA1" w:rsidRDefault="00F14ED0" w:rsidP="004202CE">
      <w:pPr>
        <w:ind w:firstLine="720"/>
        <w:jc w:val="both"/>
        <w:rPr>
          <w:rFonts w:asciiTheme="minorHAnsi" w:hAnsiTheme="minorHAnsi" w:cstheme="minorHAnsi"/>
        </w:rPr>
      </w:pPr>
      <w:r w:rsidRPr="00B80AA1">
        <w:rPr>
          <w:rFonts w:asciiTheme="minorHAnsi" w:hAnsiTheme="minorHAnsi" w:cstheme="minorHAnsi"/>
        </w:rPr>
        <w:t>Our</w:t>
      </w:r>
      <w:r w:rsidR="00B17F87" w:rsidRPr="00B80AA1">
        <w:rPr>
          <w:rFonts w:asciiTheme="minorHAnsi" w:hAnsiTheme="minorHAnsi" w:cstheme="minorHAnsi"/>
        </w:rPr>
        <w:t xml:space="preserve"> application</w:t>
      </w:r>
      <w:r w:rsidRPr="00B80AA1">
        <w:rPr>
          <w:rFonts w:asciiTheme="minorHAnsi" w:hAnsiTheme="minorHAnsi" w:cstheme="minorHAnsi"/>
        </w:rPr>
        <w:t>,</w:t>
      </w:r>
      <w:r w:rsidR="00B17F87" w:rsidRPr="00B80AA1">
        <w:rPr>
          <w:rFonts w:asciiTheme="minorHAnsi" w:hAnsiTheme="minorHAnsi" w:cstheme="minorHAnsi"/>
        </w:rPr>
        <w:t xml:space="preserve"> </w:t>
      </w:r>
      <w:r w:rsidR="00B80AA1" w:rsidRPr="00B80AA1">
        <w:rPr>
          <w:rFonts w:asciiTheme="minorHAnsi" w:hAnsiTheme="minorHAnsi" w:cstheme="minorHAnsi"/>
        </w:rPr>
        <w:t>Özel</w:t>
      </w:r>
      <w:r w:rsidRPr="00B80AA1">
        <w:rPr>
          <w:rFonts w:asciiTheme="minorHAnsi" w:hAnsiTheme="minorHAnsi" w:cstheme="minorHAnsi"/>
        </w:rPr>
        <w:t xml:space="preserve">, is </w:t>
      </w:r>
      <w:r w:rsidR="00B80AA1" w:rsidRPr="00B80AA1">
        <w:rPr>
          <w:rFonts w:asciiTheme="minorHAnsi" w:hAnsiTheme="minorHAnsi" w:cstheme="minorHAnsi"/>
        </w:rPr>
        <w:t>an</w:t>
      </w:r>
      <w:r w:rsidRPr="00B80AA1">
        <w:rPr>
          <w:rFonts w:asciiTheme="minorHAnsi" w:hAnsiTheme="minorHAnsi" w:cstheme="minorHAnsi"/>
        </w:rPr>
        <w:t xml:space="preserve"> </w:t>
      </w:r>
      <w:r w:rsidR="00B80AA1">
        <w:rPr>
          <w:rFonts w:asciiTheme="minorHAnsi" w:hAnsiTheme="minorHAnsi" w:cstheme="minorHAnsi"/>
        </w:rPr>
        <w:t xml:space="preserve">easy-to-use </w:t>
      </w:r>
      <w:r w:rsidRPr="00B80AA1">
        <w:rPr>
          <w:rFonts w:asciiTheme="minorHAnsi" w:hAnsiTheme="minorHAnsi" w:cstheme="minorHAnsi"/>
        </w:rPr>
        <w:t xml:space="preserve">software that runs on </w:t>
      </w:r>
      <w:r w:rsidR="00B80AA1" w:rsidRPr="00B80AA1">
        <w:rPr>
          <w:rFonts w:asciiTheme="minorHAnsi" w:hAnsiTheme="minorHAnsi" w:cstheme="minorHAnsi"/>
        </w:rPr>
        <w:t xml:space="preserve">the </w:t>
      </w:r>
      <w:r w:rsidRPr="00B80AA1">
        <w:rPr>
          <w:rFonts w:asciiTheme="minorHAnsi" w:hAnsiTheme="minorHAnsi" w:cstheme="minorHAnsi"/>
        </w:rPr>
        <w:t>Android operating system</w:t>
      </w:r>
      <w:r w:rsidR="00B80AA1" w:rsidRPr="00B80AA1">
        <w:rPr>
          <w:rFonts w:asciiTheme="minorHAnsi" w:hAnsiTheme="minorHAnsi" w:cstheme="minorHAnsi"/>
        </w:rPr>
        <w:t>.</w:t>
      </w:r>
      <w:r w:rsidRPr="00B80AA1">
        <w:rPr>
          <w:rFonts w:asciiTheme="minorHAnsi" w:hAnsiTheme="minorHAnsi" w:cstheme="minorHAnsi"/>
        </w:rPr>
        <w:t xml:space="preserve"> </w:t>
      </w:r>
      <w:r w:rsidR="00B80AA1" w:rsidRPr="00B80AA1">
        <w:rPr>
          <w:rFonts w:asciiTheme="minorHAnsi" w:hAnsiTheme="minorHAnsi" w:cstheme="minorHAnsi"/>
        </w:rPr>
        <w:t>It</w:t>
      </w:r>
      <w:r w:rsidRPr="00B80AA1">
        <w:rPr>
          <w:rFonts w:asciiTheme="minorHAnsi" w:hAnsiTheme="minorHAnsi" w:cstheme="minorHAnsi"/>
        </w:rPr>
        <w:t xml:space="preserve"> seeks to develop an online solution, specifically an e</w:t>
      </w:r>
      <w:r w:rsidR="00B17F87" w:rsidRPr="00B80AA1">
        <w:rPr>
          <w:rFonts w:asciiTheme="minorHAnsi" w:hAnsiTheme="minorHAnsi" w:cstheme="minorHAnsi"/>
        </w:rPr>
        <w:t>-</w:t>
      </w:r>
      <w:r w:rsidRPr="00B80AA1">
        <w:rPr>
          <w:rFonts w:asciiTheme="minorHAnsi" w:hAnsiTheme="minorHAnsi" w:cstheme="minorHAnsi"/>
        </w:rPr>
        <w:t>commerce store</w:t>
      </w:r>
      <w:r w:rsidR="00B80AA1" w:rsidRPr="00B80AA1">
        <w:rPr>
          <w:rFonts w:asciiTheme="minorHAnsi" w:hAnsiTheme="minorHAnsi" w:cstheme="minorHAnsi"/>
        </w:rPr>
        <w:t>,</w:t>
      </w:r>
      <w:r w:rsidRPr="00B80AA1">
        <w:rPr>
          <w:rFonts w:asciiTheme="minorHAnsi" w:hAnsiTheme="minorHAnsi" w:cstheme="minorHAnsi"/>
        </w:rPr>
        <w:t xml:space="preserve"> that will </w:t>
      </w:r>
      <w:r w:rsidR="00B80AA1" w:rsidRPr="00B80AA1">
        <w:rPr>
          <w:rFonts w:asciiTheme="minorHAnsi" w:hAnsiTheme="minorHAnsi" w:cstheme="minorHAnsi"/>
        </w:rPr>
        <w:t>help</w:t>
      </w:r>
      <w:r w:rsidRPr="00B80AA1">
        <w:rPr>
          <w:rFonts w:asciiTheme="minorHAnsi" w:hAnsiTheme="minorHAnsi" w:cstheme="minorHAnsi"/>
        </w:rPr>
        <w:t> business owners</w:t>
      </w:r>
      <w:r w:rsidR="00B80AA1">
        <w:rPr>
          <w:rFonts w:asciiTheme="minorHAnsi" w:hAnsiTheme="minorHAnsi" w:cstheme="minorHAnsi"/>
        </w:rPr>
        <w:t>. I</w:t>
      </w:r>
      <w:r w:rsidR="00B80AA1" w:rsidRPr="00B80AA1">
        <w:rPr>
          <w:rFonts w:asciiTheme="minorHAnsi" w:hAnsiTheme="minorHAnsi" w:cstheme="minorHAnsi"/>
        </w:rPr>
        <w:t xml:space="preserve">t </w:t>
      </w:r>
      <w:r w:rsidR="00B80AA1">
        <w:rPr>
          <w:rFonts w:asciiTheme="minorHAnsi" w:hAnsiTheme="minorHAnsi" w:cstheme="minorHAnsi"/>
        </w:rPr>
        <w:t xml:space="preserve">allows them to present their products to their customers and </w:t>
      </w:r>
      <w:r w:rsidR="00B80AA1" w:rsidRPr="00B80AA1">
        <w:rPr>
          <w:rFonts w:asciiTheme="minorHAnsi" w:hAnsiTheme="minorHAnsi" w:cstheme="minorHAnsi"/>
        </w:rPr>
        <w:t xml:space="preserve">enable </w:t>
      </w:r>
      <w:r w:rsidR="00B80AA1">
        <w:rPr>
          <w:rFonts w:asciiTheme="minorHAnsi" w:hAnsiTheme="minorHAnsi" w:cstheme="minorHAnsi"/>
        </w:rPr>
        <w:t>them</w:t>
      </w:r>
      <w:r w:rsidRPr="00B80AA1">
        <w:rPr>
          <w:rFonts w:asciiTheme="minorHAnsi" w:hAnsiTheme="minorHAnsi" w:cstheme="minorHAnsi"/>
        </w:rPr>
        <w:t xml:space="preserve"> to purchase things from the app using any android </w:t>
      </w:r>
      <w:r w:rsidR="00B80AA1" w:rsidRPr="00B80AA1">
        <w:rPr>
          <w:rFonts w:asciiTheme="minorHAnsi" w:hAnsiTheme="minorHAnsi" w:cstheme="minorHAnsi"/>
        </w:rPr>
        <w:t xml:space="preserve">operating system </w:t>
      </w:r>
      <w:r w:rsidRPr="00B80AA1">
        <w:rPr>
          <w:rFonts w:asciiTheme="minorHAnsi" w:hAnsiTheme="minorHAnsi" w:cstheme="minorHAnsi"/>
        </w:rPr>
        <w:t xml:space="preserve">device </w:t>
      </w:r>
      <w:r w:rsidR="00B80AA1" w:rsidRPr="00B80AA1">
        <w:rPr>
          <w:rFonts w:asciiTheme="minorHAnsi" w:hAnsiTheme="minorHAnsi" w:cstheme="minorHAnsi"/>
        </w:rPr>
        <w:t>from</w:t>
      </w:r>
      <w:r w:rsidRPr="00B80AA1">
        <w:rPr>
          <w:rFonts w:asciiTheme="minorHAnsi" w:hAnsiTheme="minorHAnsi" w:cstheme="minorHAnsi"/>
        </w:rPr>
        <w:t xml:space="preserve"> the comfort of their home</w:t>
      </w:r>
      <w:r w:rsidR="00B80AA1">
        <w:rPr>
          <w:rFonts w:asciiTheme="minorHAnsi" w:hAnsiTheme="minorHAnsi" w:cstheme="minorHAnsi"/>
        </w:rPr>
        <w:t>.</w:t>
      </w:r>
      <w:r w:rsidRPr="00B80AA1">
        <w:rPr>
          <w:rFonts w:asciiTheme="minorHAnsi" w:hAnsiTheme="minorHAnsi" w:cstheme="minorHAnsi"/>
        </w:rPr>
        <w:t xml:space="preserve"> </w:t>
      </w:r>
      <w:r w:rsidR="00B80AA1">
        <w:rPr>
          <w:rFonts w:asciiTheme="minorHAnsi" w:hAnsiTheme="minorHAnsi" w:cstheme="minorHAnsi"/>
        </w:rPr>
        <w:t xml:space="preserve">Customers will be able to </w:t>
      </w:r>
      <w:r w:rsidRPr="00B80AA1">
        <w:rPr>
          <w:rFonts w:asciiTheme="minorHAnsi" w:hAnsiTheme="minorHAnsi" w:cstheme="minorHAnsi"/>
        </w:rPr>
        <w:t>brows</w:t>
      </w:r>
      <w:r w:rsidR="00B80AA1">
        <w:rPr>
          <w:rFonts w:asciiTheme="minorHAnsi" w:hAnsiTheme="minorHAnsi" w:cstheme="minorHAnsi"/>
        </w:rPr>
        <w:t>e</w:t>
      </w:r>
      <w:r w:rsidRPr="00B80AA1">
        <w:rPr>
          <w:rFonts w:asciiTheme="minorHAnsi" w:hAnsiTheme="minorHAnsi" w:cstheme="minorHAnsi"/>
        </w:rPr>
        <w:t xml:space="preserve"> products, plac</w:t>
      </w:r>
      <w:r w:rsidR="00B80AA1">
        <w:rPr>
          <w:rFonts w:asciiTheme="minorHAnsi" w:hAnsiTheme="minorHAnsi" w:cstheme="minorHAnsi"/>
        </w:rPr>
        <w:t>e</w:t>
      </w:r>
      <w:r w:rsidRPr="00B80AA1">
        <w:rPr>
          <w:rFonts w:asciiTheme="minorHAnsi" w:hAnsiTheme="minorHAnsi" w:cstheme="minorHAnsi"/>
        </w:rPr>
        <w:t xml:space="preserve"> orders,</w:t>
      </w:r>
      <w:r w:rsidR="00B80AA1" w:rsidRPr="00B80AA1">
        <w:rPr>
          <w:rFonts w:asciiTheme="minorHAnsi" w:hAnsiTheme="minorHAnsi" w:cstheme="minorHAnsi"/>
        </w:rPr>
        <w:t xml:space="preserve"> </w:t>
      </w:r>
      <w:r w:rsidR="00B80AA1">
        <w:rPr>
          <w:rFonts w:asciiTheme="minorHAnsi" w:hAnsiTheme="minorHAnsi" w:cstheme="minorHAnsi"/>
        </w:rPr>
        <w:t>add reviews</w:t>
      </w:r>
      <w:r w:rsidR="00B80AA1" w:rsidRPr="00B80AA1">
        <w:rPr>
          <w:rFonts w:asciiTheme="minorHAnsi" w:hAnsiTheme="minorHAnsi" w:cstheme="minorHAnsi"/>
        </w:rPr>
        <w:t xml:space="preserve"> and more</w:t>
      </w:r>
      <w:r w:rsidR="00B80AA1">
        <w:rPr>
          <w:rFonts w:asciiTheme="minorHAnsi" w:hAnsiTheme="minorHAnsi" w:cstheme="minorHAnsi"/>
        </w:rPr>
        <w:t xml:space="preserve"> in an </w:t>
      </w:r>
      <w:r w:rsidR="00B80AA1" w:rsidRPr="00B80AA1">
        <w:rPr>
          <w:rFonts w:asciiTheme="minorHAnsi" w:hAnsiTheme="minorHAnsi" w:cstheme="minorHAnsi"/>
        </w:rPr>
        <w:t>effectively contactless way. This is a flawless</w:t>
      </w:r>
      <w:r w:rsidRPr="00B80AA1">
        <w:rPr>
          <w:rFonts w:asciiTheme="minorHAnsi" w:hAnsiTheme="minorHAnsi" w:cstheme="minorHAnsi"/>
        </w:rPr>
        <w:t xml:space="preserve"> shopping experience for both merchants and buyers.</w:t>
      </w:r>
      <w:r w:rsidRPr="00F14ED0">
        <w:rPr>
          <w:rFonts w:asciiTheme="minorHAnsi" w:hAnsiTheme="minorHAnsi" w:cstheme="minorHAnsi"/>
        </w:rPr>
        <w:t xml:space="preserve"> </w:t>
      </w:r>
      <w:r w:rsidR="00B80AA1">
        <w:rPr>
          <w:rFonts w:asciiTheme="minorHAnsi" w:hAnsiTheme="minorHAnsi" w:cstheme="minorHAnsi"/>
        </w:rPr>
        <w:t>As c</w:t>
      </w:r>
      <w:r w:rsidRPr="00F14ED0">
        <w:rPr>
          <w:rFonts w:asciiTheme="minorHAnsi" w:hAnsiTheme="minorHAnsi" w:cstheme="minorHAnsi"/>
        </w:rPr>
        <w:t>ustomers will no longer need to visit stores to buy goods since they will be able to do so</w:t>
      </w:r>
      <w:r w:rsidR="00B80AA1">
        <w:rPr>
          <w:rFonts w:asciiTheme="minorHAnsi" w:hAnsiTheme="minorHAnsi" w:cstheme="minorHAnsi"/>
        </w:rPr>
        <w:t xml:space="preserve"> from any place</w:t>
      </w:r>
      <w:r w:rsidRPr="00F14ED0">
        <w:rPr>
          <w:rFonts w:asciiTheme="minorHAnsi" w:hAnsiTheme="minorHAnsi" w:cstheme="minorHAnsi"/>
        </w:rPr>
        <w:t xml:space="preserve"> using our App. </w:t>
      </w:r>
      <w:r w:rsidR="00B80AA1">
        <w:rPr>
          <w:rFonts w:asciiTheme="minorHAnsi" w:hAnsiTheme="minorHAnsi" w:cstheme="minorHAnsi"/>
        </w:rPr>
        <w:t>As for business owners, it will help them to present items without the constraints of a physical store.</w:t>
      </w:r>
    </w:p>
    <w:p w14:paraId="4BA2C7F0" w14:textId="77777777" w:rsidR="004202CE" w:rsidRPr="00F14ED0" w:rsidRDefault="004202CE" w:rsidP="004202CE">
      <w:pPr>
        <w:ind w:firstLine="720"/>
        <w:jc w:val="both"/>
        <w:rPr>
          <w:rFonts w:asciiTheme="minorHAnsi" w:hAnsiTheme="minorHAnsi" w:cstheme="minorHAnsi"/>
        </w:rPr>
      </w:pPr>
    </w:p>
    <w:p w14:paraId="035627BE" w14:textId="0F1DCCB9" w:rsidR="00F14ED0" w:rsidRPr="00F14ED0" w:rsidRDefault="00B80AA1" w:rsidP="00F14ED0">
      <w:pPr>
        <w:ind w:firstLine="720"/>
        <w:rPr>
          <w:rFonts w:asciiTheme="minorHAnsi" w:hAnsiTheme="minorHAnsi" w:cstheme="minorHAnsi"/>
        </w:rPr>
      </w:pPr>
      <w:r>
        <w:rPr>
          <w:rFonts w:asciiTheme="minorHAnsi" w:hAnsiTheme="minorHAnsi" w:cstheme="minorHAnsi"/>
        </w:rPr>
        <w:t>All in all</w:t>
      </w:r>
      <w:r w:rsidR="00F14ED0" w:rsidRPr="00F14ED0">
        <w:rPr>
          <w:rFonts w:asciiTheme="minorHAnsi" w:hAnsiTheme="minorHAnsi" w:cstheme="minorHAnsi"/>
        </w:rPr>
        <w:t>, the primary goal of this project is to design, develop, and deploy an Android-based online retail application</w:t>
      </w:r>
      <w:r>
        <w:rPr>
          <w:rFonts w:asciiTheme="minorHAnsi" w:hAnsiTheme="minorHAnsi" w:cstheme="minorHAnsi"/>
        </w:rPr>
        <w:t xml:space="preserve"> that </w:t>
      </w:r>
      <w:r w:rsidR="00F14ED0" w:rsidRPr="00F14ED0">
        <w:rPr>
          <w:rFonts w:asciiTheme="minorHAnsi" w:hAnsiTheme="minorHAnsi" w:cstheme="minorHAnsi"/>
        </w:rPr>
        <w:t>will help local merchants, small business owners, and start-ups get started and connect with</w:t>
      </w:r>
      <w:r>
        <w:rPr>
          <w:rFonts w:asciiTheme="minorHAnsi" w:hAnsiTheme="minorHAnsi" w:cstheme="minorHAnsi"/>
        </w:rPr>
        <w:t xml:space="preserve"> their</w:t>
      </w:r>
      <w:r w:rsidR="00F14ED0" w:rsidRPr="00F14ED0">
        <w:rPr>
          <w:rFonts w:asciiTheme="minorHAnsi" w:hAnsiTheme="minorHAnsi" w:cstheme="minorHAnsi"/>
        </w:rPr>
        <w:t xml:space="preserve"> customers.</w:t>
      </w:r>
    </w:p>
    <w:p w14:paraId="596F42C4" w14:textId="77777777" w:rsidR="002B2811" w:rsidRPr="00F14ED0" w:rsidRDefault="002B2811" w:rsidP="002B2811">
      <w:pPr>
        <w:rPr>
          <w:rFonts w:asciiTheme="minorHAnsi" w:hAnsiTheme="minorHAnsi" w:cstheme="minorHAnsi"/>
        </w:rPr>
      </w:pPr>
      <w:r w:rsidRPr="00F14ED0">
        <w:rPr>
          <w:rFonts w:asciiTheme="minorHAnsi" w:hAnsiTheme="minorHAnsi" w:cstheme="minorHAnsi"/>
        </w:rPr>
        <w:br w:type="page"/>
      </w:r>
    </w:p>
    <w:p w14:paraId="4B10CD70" w14:textId="1BD4C5E8" w:rsidR="00AE2769" w:rsidRPr="00F14ED0" w:rsidRDefault="002B2811" w:rsidP="001F2E5C">
      <w:pPr>
        <w:pStyle w:val="Heading1"/>
        <w:rPr>
          <w:rFonts w:asciiTheme="minorHAnsi" w:hAnsiTheme="minorHAnsi" w:cstheme="minorHAnsi"/>
        </w:rPr>
      </w:pPr>
      <w:bookmarkStart w:id="1" w:name="_Toc118566890"/>
      <w:r w:rsidRPr="00F14ED0">
        <w:rPr>
          <w:rFonts w:asciiTheme="minorHAnsi" w:hAnsiTheme="minorHAnsi" w:cstheme="minorHAnsi"/>
        </w:rPr>
        <w:lastRenderedPageBreak/>
        <w:t>Initial GUI Design</w:t>
      </w:r>
      <w:bookmarkEnd w:id="1"/>
    </w:p>
    <w:p w14:paraId="53DFA910" w14:textId="37506CFE" w:rsidR="004202CE" w:rsidRDefault="00AE2769" w:rsidP="009237C9">
      <w:pPr>
        <w:ind w:firstLine="720"/>
        <w:jc w:val="both"/>
        <w:rPr>
          <w:lang w:eastAsia="en-US"/>
        </w:rPr>
      </w:pPr>
      <w:r>
        <w:rPr>
          <w:lang w:eastAsia="en-US"/>
        </w:rPr>
        <w:t>Adobe XD was used to craft the initial design of our application. It is an Adobe prototyping tool for user experience. Its features include creating wireframes, prototypes, and screen design</w:t>
      </w:r>
      <w:r w:rsidR="00B80AA1">
        <w:rPr>
          <w:lang w:eastAsia="en-US"/>
        </w:rPr>
        <w:t>s</w:t>
      </w:r>
      <w:r>
        <w:rPr>
          <w:lang w:eastAsia="en-US"/>
        </w:rPr>
        <w:t xml:space="preserve"> for digital products such as mobile apps. Another software used was Adobe </w:t>
      </w:r>
      <w:r w:rsidR="00B80AA1">
        <w:rPr>
          <w:lang w:eastAsia="en-US"/>
        </w:rPr>
        <w:t>I</w:t>
      </w:r>
      <w:r>
        <w:rPr>
          <w:lang w:eastAsia="en-US"/>
        </w:rPr>
        <w:t xml:space="preserve">llustrator. Adobe </w:t>
      </w:r>
      <w:r w:rsidR="00B80AA1">
        <w:rPr>
          <w:lang w:eastAsia="en-US"/>
        </w:rPr>
        <w:t>I</w:t>
      </w:r>
      <w:r>
        <w:rPr>
          <w:lang w:eastAsia="en-US"/>
        </w:rPr>
        <w:t>llustrator is a graphic design application. It was used to create the logo of our application and some of the images used</w:t>
      </w:r>
      <w:r w:rsidR="007D01D9">
        <w:rPr>
          <w:lang w:eastAsia="en-US"/>
        </w:rPr>
        <w:t>.</w:t>
      </w:r>
    </w:p>
    <w:p w14:paraId="6A27BAFE" w14:textId="77777777" w:rsidR="004202CE" w:rsidRDefault="004202CE" w:rsidP="009237C9">
      <w:pPr>
        <w:ind w:firstLine="720"/>
        <w:jc w:val="both"/>
        <w:rPr>
          <w:lang w:eastAsia="en-US"/>
        </w:rPr>
      </w:pPr>
    </w:p>
    <w:p w14:paraId="1D8C8F52" w14:textId="5D0AB571" w:rsidR="007D01D9" w:rsidRDefault="00BC3FB9" w:rsidP="009237C9">
      <w:pPr>
        <w:jc w:val="both"/>
        <w:rPr>
          <w:lang w:eastAsia="en-US"/>
        </w:rPr>
      </w:pPr>
      <w:r>
        <w:rPr>
          <w:lang w:eastAsia="en-US"/>
        </w:rPr>
        <w:tab/>
      </w:r>
      <w:r w:rsidR="00BA06DE">
        <w:rPr>
          <w:lang w:eastAsia="en-US"/>
        </w:rPr>
        <w:t xml:space="preserve">After doing some research we concluded that most applications nowadays have a minimal style </w:t>
      </w:r>
      <w:r w:rsidR="007D01D9">
        <w:rPr>
          <w:lang w:eastAsia="en-US"/>
        </w:rPr>
        <w:t xml:space="preserve">and they use </w:t>
      </w:r>
      <w:r w:rsidR="001F2E5C">
        <w:rPr>
          <w:lang w:eastAsia="en-US"/>
        </w:rPr>
        <w:t>from</w:t>
      </w:r>
      <w:r w:rsidR="00BA06DE">
        <w:rPr>
          <w:lang w:eastAsia="en-US"/>
        </w:rPr>
        <w:t xml:space="preserve"> </w:t>
      </w:r>
      <w:r w:rsidR="001F2E5C">
        <w:rPr>
          <w:lang w:eastAsia="en-US"/>
        </w:rPr>
        <w:t>2</w:t>
      </w:r>
      <w:r w:rsidR="007D01D9">
        <w:rPr>
          <w:lang w:eastAsia="en-US"/>
        </w:rPr>
        <w:t>-</w:t>
      </w:r>
      <w:r w:rsidR="001F2E5C">
        <w:rPr>
          <w:lang w:eastAsia="en-US"/>
        </w:rPr>
        <w:t>3</w:t>
      </w:r>
      <w:r w:rsidR="00BA06DE">
        <w:rPr>
          <w:lang w:eastAsia="en-US"/>
        </w:rPr>
        <w:t xml:space="preserve"> colors</w:t>
      </w:r>
      <w:r w:rsidR="007D01D9">
        <w:rPr>
          <w:lang w:eastAsia="en-US"/>
        </w:rPr>
        <w:t xml:space="preserve"> for the whole application</w:t>
      </w:r>
      <w:r w:rsidR="00BA06DE">
        <w:rPr>
          <w:lang w:eastAsia="en-US"/>
        </w:rPr>
        <w:t>. For example, ASOS and Farafetch</w:t>
      </w:r>
      <w:r w:rsidR="007D01D9">
        <w:rPr>
          <w:lang w:eastAsia="en-US"/>
        </w:rPr>
        <w:t>.</w:t>
      </w:r>
      <w:r w:rsidR="004202CE">
        <w:rPr>
          <w:lang w:eastAsia="en-US"/>
        </w:rPr>
        <w:t xml:space="preserve"> </w:t>
      </w:r>
      <w:r w:rsidR="007D01D9">
        <w:rPr>
          <w:lang w:eastAsia="en-US"/>
        </w:rPr>
        <w:t>Therefore, for our application the color scheme we chose was a special shade of blue (0xff0076a3), white and grey. For all the screens only these three colors were used. We tried our best to not make the application complicated.</w:t>
      </w:r>
      <w:r w:rsidR="001F2E5C">
        <w:rPr>
          <w:lang w:eastAsia="en-US"/>
        </w:rPr>
        <w:t xml:space="preserve"> Thus,</w:t>
      </w:r>
      <w:r w:rsidR="007D01D9">
        <w:rPr>
          <w:lang w:eastAsia="en-US"/>
        </w:rPr>
        <w:t xml:space="preserve"> </w:t>
      </w:r>
      <w:r w:rsidR="001F2E5C">
        <w:rPr>
          <w:lang w:eastAsia="en-US"/>
        </w:rPr>
        <w:t>a</w:t>
      </w:r>
      <w:r w:rsidR="007D01D9">
        <w:rPr>
          <w:lang w:eastAsia="en-US"/>
        </w:rPr>
        <w:t>s seen in</w:t>
      </w:r>
      <w:r w:rsidR="001F2E5C">
        <w:rPr>
          <w:lang w:eastAsia="en-US"/>
        </w:rPr>
        <w:t xml:space="preserve"> the</w:t>
      </w:r>
      <w:r w:rsidR="007D01D9">
        <w:rPr>
          <w:lang w:eastAsia="en-US"/>
        </w:rPr>
        <w:t xml:space="preserve"> figures below </w:t>
      </w:r>
      <w:r w:rsidR="001F2E5C">
        <w:rPr>
          <w:lang w:eastAsia="en-US"/>
        </w:rPr>
        <w:t>all the screens were designed in the same way to make the application as user friendly and aesthetically pleasing as possible.</w:t>
      </w:r>
    </w:p>
    <w:p w14:paraId="5B8A0250" w14:textId="77777777" w:rsidR="009237C9" w:rsidRDefault="009237C9" w:rsidP="009237C9">
      <w:pPr>
        <w:jc w:val="both"/>
        <w:rPr>
          <w:lang w:eastAsia="en-US"/>
        </w:rPr>
      </w:pPr>
    </w:p>
    <w:p w14:paraId="37F6157F" w14:textId="77777777" w:rsidR="00AE2769" w:rsidRDefault="00AE2769" w:rsidP="00AE2769">
      <w:pPr>
        <w:keepNext/>
        <w:jc w:val="center"/>
      </w:pPr>
      <w:r>
        <w:rPr>
          <w:noProof/>
          <w:lang w:eastAsia="en-US"/>
        </w:rPr>
        <w:drawing>
          <wp:inline distT="0" distB="0" distL="0" distR="0" wp14:anchorId="11873160" wp14:editId="0A7DDF9C">
            <wp:extent cx="1250950" cy="2362231"/>
            <wp:effectExtent l="19050" t="19050" r="25400" b="19050"/>
            <wp:docPr id="8" name="Picture 8" descr="Graphical user interface,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logo,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0841" cy="2380909"/>
                    </a:xfrm>
                    <a:prstGeom prst="rect">
                      <a:avLst/>
                    </a:prstGeom>
                    <a:ln>
                      <a:solidFill>
                        <a:schemeClr val="tx1"/>
                      </a:solidFill>
                    </a:ln>
                  </pic:spPr>
                </pic:pic>
              </a:graphicData>
            </a:graphic>
          </wp:inline>
        </w:drawing>
      </w:r>
    </w:p>
    <w:p w14:paraId="76A36DEB" w14:textId="4EDABD68" w:rsidR="00AE2769" w:rsidRDefault="00AE2769" w:rsidP="00AE2769">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w:t>
      </w:r>
      <w:r w:rsidR="00A8104B">
        <w:rPr>
          <w:noProof/>
        </w:rPr>
        <w:fldChar w:fldCharType="end"/>
      </w:r>
      <w:r>
        <w:t>. WelcomePage</w:t>
      </w:r>
    </w:p>
    <w:p w14:paraId="76BCC6D4" w14:textId="77777777" w:rsidR="00AE2769" w:rsidRDefault="00AE2769" w:rsidP="00AE2769">
      <w:pPr>
        <w:keepNext/>
        <w:jc w:val="center"/>
      </w:pPr>
      <w:r>
        <w:rPr>
          <w:noProof/>
          <w:lang w:eastAsia="en-US"/>
        </w:rPr>
        <w:drawing>
          <wp:inline distT="0" distB="0" distL="0" distR="0" wp14:anchorId="19F80BD6" wp14:editId="6C628D54">
            <wp:extent cx="1226426" cy="2315922"/>
            <wp:effectExtent l="19050" t="19050" r="12065" b="2730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3060" cy="2385100"/>
                    </a:xfrm>
                    <a:prstGeom prst="rect">
                      <a:avLst/>
                    </a:prstGeom>
                    <a:ln>
                      <a:solidFill>
                        <a:schemeClr val="tx1"/>
                      </a:solidFill>
                    </a:ln>
                  </pic:spPr>
                </pic:pic>
              </a:graphicData>
            </a:graphic>
          </wp:inline>
        </w:drawing>
      </w:r>
    </w:p>
    <w:p w14:paraId="4324B9F6" w14:textId="6894EC4A" w:rsidR="00AE2769" w:rsidRDefault="00AE2769" w:rsidP="00AE2769">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w:t>
      </w:r>
      <w:r w:rsidR="00A8104B">
        <w:rPr>
          <w:noProof/>
        </w:rPr>
        <w:fldChar w:fldCharType="end"/>
      </w:r>
      <w:r>
        <w:t>. Use Case 1 - Register</w:t>
      </w:r>
    </w:p>
    <w:p w14:paraId="72FEF173" w14:textId="77777777" w:rsidR="00AE2769" w:rsidRDefault="00AE2769" w:rsidP="00AE2769">
      <w:pPr>
        <w:keepNext/>
        <w:jc w:val="center"/>
      </w:pPr>
      <w:r>
        <w:rPr>
          <w:noProof/>
          <w:lang w:eastAsia="en-US"/>
        </w:rPr>
        <w:lastRenderedPageBreak/>
        <w:drawing>
          <wp:inline distT="0" distB="0" distL="0" distR="0" wp14:anchorId="5A875238" wp14:editId="146A10BA">
            <wp:extent cx="1106337" cy="2089150"/>
            <wp:effectExtent l="19050" t="19050" r="17780" b="2540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24953" cy="2124303"/>
                    </a:xfrm>
                    <a:prstGeom prst="rect">
                      <a:avLst/>
                    </a:prstGeom>
                    <a:ln>
                      <a:solidFill>
                        <a:schemeClr val="tx1"/>
                      </a:solidFill>
                    </a:ln>
                  </pic:spPr>
                </pic:pic>
              </a:graphicData>
            </a:graphic>
          </wp:inline>
        </w:drawing>
      </w:r>
    </w:p>
    <w:p w14:paraId="503E2ED4" w14:textId="215A854D" w:rsidR="00AE2769" w:rsidRDefault="00AE2769" w:rsidP="00BA06DE">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3</w:t>
      </w:r>
      <w:r w:rsidR="00A8104B">
        <w:rPr>
          <w:noProof/>
        </w:rPr>
        <w:fldChar w:fldCharType="end"/>
      </w:r>
      <w:r>
        <w:t>. Use Case 2 – Login</w:t>
      </w:r>
    </w:p>
    <w:p w14:paraId="78F5AD85" w14:textId="77777777" w:rsidR="001F2E5C" w:rsidRDefault="001F2E5C" w:rsidP="001F2E5C">
      <w:pPr>
        <w:keepNext/>
        <w:jc w:val="center"/>
      </w:pPr>
      <w:r w:rsidRPr="001F2E5C">
        <w:rPr>
          <w:noProof/>
        </w:rPr>
        <w:drawing>
          <wp:inline distT="0" distB="0" distL="0" distR="0" wp14:anchorId="7F5E0983" wp14:editId="5736BE30">
            <wp:extent cx="1261745" cy="2438400"/>
            <wp:effectExtent l="19050" t="19050" r="14605" b="190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3"/>
                    <a:srcRect t="2395" r="-2128" b="14285"/>
                    <a:stretch/>
                  </pic:blipFill>
                  <pic:spPr bwMode="auto">
                    <a:xfrm>
                      <a:off x="0" y="0"/>
                      <a:ext cx="1266200" cy="2447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5B4822" w14:textId="58984796" w:rsidR="001F2E5C" w:rsidRDefault="001F2E5C" w:rsidP="001F2E5C">
      <w:pPr>
        <w:pStyle w:val="Caption"/>
        <w:jc w:val="center"/>
        <w:rPr>
          <w:noProof/>
        </w:rPr>
      </w:pPr>
      <w:r>
        <w:t xml:space="preserve">Figure </w:t>
      </w:r>
      <w:r w:rsidR="00A8104B">
        <w:fldChar w:fldCharType="begin"/>
      </w:r>
      <w:r w:rsidR="00A8104B">
        <w:instrText xml:space="preserve"> SEQ Figure \* ARABIC </w:instrText>
      </w:r>
      <w:r w:rsidR="00A8104B">
        <w:fldChar w:fldCharType="separate"/>
      </w:r>
      <w:r w:rsidR="007F26CA">
        <w:rPr>
          <w:noProof/>
        </w:rPr>
        <w:t>4</w:t>
      </w:r>
      <w:r w:rsidR="00A8104B">
        <w:rPr>
          <w:noProof/>
        </w:rPr>
        <w:fldChar w:fldCharType="end"/>
      </w:r>
      <w:r>
        <w:t>. Use Case 3 Products Screen 1</w:t>
      </w:r>
    </w:p>
    <w:p w14:paraId="21CCF827" w14:textId="77777777" w:rsidR="001F2E5C" w:rsidRDefault="001F2E5C" w:rsidP="001F2E5C">
      <w:pPr>
        <w:keepNext/>
        <w:jc w:val="center"/>
      </w:pPr>
      <w:r w:rsidRPr="001F2E5C">
        <w:rPr>
          <w:noProof/>
        </w:rPr>
        <w:drawing>
          <wp:inline distT="0" distB="0" distL="0" distR="0" wp14:anchorId="3559D366" wp14:editId="129B92F3">
            <wp:extent cx="1249045" cy="2489200"/>
            <wp:effectExtent l="19050" t="19050" r="27305" b="25400"/>
            <wp:docPr id="15" name="Picture 1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with medium confidence"/>
                    <pic:cNvPicPr/>
                  </pic:nvPicPr>
                  <pic:blipFill rotWithShape="1">
                    <a:blip r:embed="rId14"/>
                    <a:srcRect r="656" b="15152"/>
                    <a:stretch/>
                  </pic:blipFill>
                  <pic:spPr bwMode="auto">
                    <a:xfrm>
                      <a:off x="0" y="0"/>
                      <a:ext cx="1252687" cy="24964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CD0EE5" w14:textId="21402A75"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5</w:t>
      </w:r>
      <w:r w:rsidR="00A8104B">
        <w:rPr>
          <w:noProof/>
        </w:rPr>
        <w:fldChar w:fldCharType="end"/>
      </w:r>
      <w:r>
        <w:t>. Use Case 3 Products Screen 2</w:t>
      </w:r>
    </w:p>
    <w:p w14:paraId="27B55BD2" w14:textId="77777777" w:rsidR="001F2E5C" w:rsidRPr="001F2E5C" w:rsidRDefault="001F2E5C" w:rsidP="001F2E5C"/>
    <w:p w14:paraId="6E7ACD4A" w14:textId="77777777" w:rsidR="001F2E5C" w:rsidRDefault="001F2E5C" w:rsidP="001F2E5C">
      <w:pPr>
        <w:keepNext/>
        <w:jc w:val="center"/>
      </w:pPr>
      <w:r>
        <w:rPr>
          <w:noProof/>
        </w:rPr>
        <w:lastRenderedPageBreak/>
        <w:drawing>
          <wp:inline distT="0" distB="0" distL="0" distR="0" wp14:anchorId="5E8F009E" wp14:editId="12DF2288">
            <wp:extent cx="1084521" cy="2527040"/>
            <wp:effectExtent l="19050" t="19050" r="20955" b="2603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94519" cy="2550337"/>
                    </a:xfrm>
                    <a:prstGeom prst="rect">
                      <a:avLst/>
                    </a:prstGeom>
                    <a:ln>
                      <a:solidFill>
                        <a:schemeClr val="tx1"/>
                      </a:solidFill>
                    </a:ln>
                  </pic:spPr>
                </pic:pic>
              </a:graphicData>
            </a:graphic>
          </wp:inline>
        </w:drawing>
      </w:r>
    </w:p>
    <w:p w14:paraId="7ED69D5B" w14:textId="4B9BD74F" w:rsidR="00BA06DE" w:rsidRPr="00BA06DE"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6</w:t>
      </w:r>
      <w:r w:rsidR="00A8104B">
        <w:rPr>
          <w:noProof/>
        </w:rPr>
        <w:fldChar w:fldCharType="end"/>
      </w:r>
      <w:r>
        <w:t>. View product</w:t>
      </w:r>
    </w:p>
    <w:p w14:paraId="63BD3D1F" w14:textId="32D9361C" w:rsidR="001F2E5C" w:rsidRDefault="001F2E5C" w:rsidP="009237C9">
      <w:pPr>
        <w:keepNext/>
        <w:ind w:firstLine="720"/>
        <w:jc w:val="both"/>
      </w:pPr>
      <w:r>
        <w:t>As seen in the figure below it was also taken into consideration what image will appear if the cart is empty.</w:t>
      </w:r>
    </w:p>
    <w:p w14:paraId="7C975CCB" w14:textId="6550B1AE" w:rsidR="00AE2769" w:rsidRDefault="00AE2769" w:rsidP="00AE2769">
      <w:pPr>
        <w:keepNext/>
        <w:jc w:val="center"/>
      </w:pPr>
      <w:r w:rsidRPr="00FB483A">
        <w:rPr>
          <w:noProof/>
        </w:rPr>
        <w:drawing>
          <wp:inline distT="0" distB="0" distL="0" distR="0" wp14:anchorId="44107601" wp14:editId="468BD450">
            <wp:extent cx="2305168" cy="2101958"/>
            <wp:effectExtent l="19050" t="19050" r="19050" b="1270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
                    <a:stretch>
                      <a:fillRect/>
                    </a:stretch>
                  </pic:blipFill>
                  <pic:spPr>
                    <a:xfrm>
                      <a:off x="0" y="0"/>
                      <a:ext cx="2305168" cy="2101958"/>
                    </a:xfrm>
                    <a:prstGeom prst="rect">
                      <a:avLst/>
                    </a:prstGeom>
                    <a:ln>
                      <a:solidFill>
                        <a:schemeClr val="tx1"/>
                      </a:solidFill>
                    </a:ln>
                  </pic:spPr>
                </pic:pic>
              </a:graphicData>
            </a:graphic>
          </wp:inline>
        </w:drawing>
      </w:r>
    </w:p>
    <w:p w14:paraId="107D9967" w14:textId="593843B1" w:rsidR="00BA06DE" w:rsidRPr="00BA06DE" w:rsidRDefault="00AE2769"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7</w:t>
      </w:r>
      <w:r w:rsidR="00A8104B">
        <w:rPr>
          <w:noProof/>
        </w:rPr>
        <w:fldChar w:fldCharType="end"/>
      </w:r>
      <w:r>
        <w:t>. Use Case 4 – Cart</w:t>
      </w:r>
    </w:p>
    <w:p w14:paraId="2D1FE6B6" w14:textId="77777777" w:rsidR="00BA06DE" w:rsidRDefault="00BA06DE" w:rsidP="00BA06DE">
      <w:pPr>
        <w:keepNext/>
        <w:jc w:val="center"/>
      </w:pPr>
      <w:r w:rsidRPr="00BA06DE">
        <w:rPr>
          <w:noProof/>
        </w:rPr>
        <w:drawing>
          <wp:inline distT="0" distB="0" distL="0" distR="0" wp14:anchorId="32EEAF36" wp14:editId="6DA88306">
            <wp:extent cx="2670772" cy="2390184"/>
            <wp:effectExtent l="19050" t="19050" r="1587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88" t="4131" r="3761" b="2840"/>
                    <a:stretch/>
                  </pic:blipFill>
                  <pic:spPr bwMode="auto">
                    <a:xfrm>
                      <a:off x="0" y="0"/>
                      <a:ext cx="2674454" cy="2393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2F66B0" w14:textId="2B346B45" w:rsidR="00AE2769" w:rsidRDefault="00BA06DE" w:rsidP="00BA06DE">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8</w:t>
      </w:r>
      <w:r w:rsidR="00A8104B">
        <w:rPr>
          <w:noProof/>
        </w:rPr>
        <w:fldChar w:fldCharType="end"/>
      </w:r>
      <w:r>
        <w:t>. Use Case 5 – Orders V1</w:t>
      </w:r>
    </w:p>
    <w:p w14:paraId="756DBBC2" w14:textId="7B912CA4" w:rsidR="001F2E5C" w:rsidRDefault="001F2E5C" w:rsidP="009237C9">
      <w:pPr>
        <w:keepNext/>
        <w:ind w:firstLine="720"/>
        <w:jc w:val="both"/>
      </w:pPr>
      <w:r>
        <w:lastRenderedPageBreak/>
        <w:t>As shown in figure 6 for the order details and my orders screen it was inspired by a flutter developer Andrey Poteryahin via a website called medium [5]. It’s a website where people share their UI designs.</w:t>
      </w:r>
    </w:p>
    <w:p w14:paraId="3979B485" w14:textId="4CB90875" w:rsidR="00BA06DE" w:rsidRDefault="00BA06DE" w:rsidP="00BA06DE">
      <w:pPr>
        <w:keepNext/>
        <w:jc w:val="center"/>
      </w:pPr>
      <w:r>
        <w:rPr>
          <w:noProof/>
        </w:rPr>
        <w:drawing>
          <wp:inline distT="0" distB="0" distL="0" distR="0" wp14:anchorId="6FB03D72" wp14:editId="3954268F">
            <wp:extent cx="1873545" cy="2158375"/>
            <wp:effectExtent l="19050" t="19050" r="1270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35470" t="4751" r="1282" b="9989"/>
                    <a:stretch/>
                  </pic:blipFill>
                  <pic:spPr bwMode="auto">
                    <a:xfrm>
                      <a:off x="0" y="0"/>
                      <a:ext cx="1894969" cy="2183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E92D59" w14:textId="40A97A06" w:rsidR="00AE2769" w:rsidRDefault="00BA06DE" w:rsidP="00BA06DE">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9</w:t>
      </w:r>
      <w:r w:rsidR="00A8104B">
        <w:rPr>
          <w:noProof/>
        </w:rPr>
        <w:fldChar w:fldCharType="end"/>
      </w:r>
      <w:r>
        <w:t xml:space="preserve">. Use Case </w:t>
      </w:r>
      <w:r w:rsidR="001F2E5C">
        <w:t>5 -</w:t>
      </w:r>
      <w:r>
        <w:t xml:space="preserve"> Orders V2</w:t>
      </w:r>
    </w:p>
    <w:p w14:paraId="00B6FB1E" w14:textId="77777777" w:rsidR="00BA06DE" w:rsidRDefault="00BA06DE" w:rsidP="00BA06DE">
      <w:pPr>
        <w:keepNext/>
        <w:jc w:val="center"/>
      </w:pPr>
      <w:r w:rsidRPr="00BA06DE">
        <w:rPr>
          <w:noProof/>
        </w:rPr>
        <w:drawing>
          <wp:inline distT="0" distB="0" distL="0" distR="0" wp14:anchorId="00200A7C" wp14:editId="48E74815">
            <wp:extent cx="1150532" cy="2519071"/>
            <wp:effectExtent l="19050" t="19050" r="1206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568" r="2695" b="5826"/>
                    <a:stretch/>
                  </pic:blipFill>
                  <pic:spPr bwMode="auto">
                    <a:xfrm>
                      <a:off x="0" y="0"/>
                      <a:ext cx="1167051" cy="2555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15E960" w14:textId="27AFE233" w:rsidR="00BA06DE" w:rsidRDefault="00BA06DE" w:rsidP="00BA06DE">
      <w:pPr>
        <w:pStyle w:val="Caption"/>
        <w:jc w:val="center"/>
      </w:pPr>
      <w:r>
        <w:t xml:space="preserve">Figure </w:t>
      </w:r>
      <w:r w:rsidR="00A8104B">
        <w:fldChar w:fldCharType="begin"/>
      </w:r>
      <w:r w:rsidR="00A8104B">
        <w:instrText xml:space="preserve"> SEQ Figure \* AR</w:instrText>
      </w:r>
      <w:r w:rsidR="00A8104B">
        <w:instrText xml:space="preserve">ABIC </w:instrText>
      </w:r>
      <w:r w:rsidR="00A8104B">
        <w:fldChar w:fldCharType="separate"/>
      </w:r>
      <w:r w:rsidR="007F26CA">
        <w:rPr>
          <w:noProof/>
        </w:rPr>
        <w:t>10</w:t>
      </w:r>
      <w:r w:rsidR="00A8104B">
        <w:rPr>
          <w:noProof/>
        </w:rPr>
        <w:fldChar w:fldCharType="end"/>
      </w:r>
      <w:r>
        <w:t xml:space="preserve">. Use Case 6 </w:t>
      </w:r>
      <w:r w:rsidR="001F2E5C">
        <w:t>–</w:t>
      </w:r>
      <w:r>
        <w:t xml:space="preserve"> Reviews</w:t>
      </w:r>
    </w:p>
    <w:p w14:paraId="68C0C583" w14:textId="77777777" w:rsidR="001F2E5C" w:rsidRDefault="001F2E5C" w:rsidP="001F2E5C">
      <w:pPr>
        <w:keepNext/>
        <w:jc w:val="center"/>
      </w:pPr>
      <w:r>
        <w:rPr>
          <w:noProof/>
        </w:rPr>
        <w:drawing>
          <wp:inline distT="0" distB="0" distL="0" distR="0" wp14:anchorId="2B34578B" wp14:editId="36484F81">
            <wp:extent cx="1180214" cy="2222927"/>
            <wp:effectExtent l="19050" t="19050" r="2032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95595" cy="2251897"/>
                    </a:xfrm>
                    <a:prstGeom prst="rect">
                      <a:avLst/>
                    </a:prstGeom>
                    <a:ln>
                      <a:solidFill>
                        <a:schemeClr val="tx1"/>
                      </a:solidFill>
                    </a:ln>
                  </pic:spPr>
                </pic:pic>
              </a:graphicData>
            </a:graphic>
          </wp:inline>
        </w:drawing>
      </w:r>
    </w:p>
    <w:p w14:paraId="42822C90" w14:textId="7A5DC8F9" w:rsidR="002B2811" w:rsidRP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11</w:t>
      </w:r>
      <w:r w:rsidR="00A8104B">
        <w:rPr>
          <w:noProof/>
        </w:rPr>
        <w:fldChar w:fldCharType="end"/>
      </w:r>
      <w:r>
        <w:t>. Profile</w:t>
      </w:r>
    </w:p>
    <w:p w14:paraId="16F464E9" w14:textId="77777777" w:rsidR="002B2811" w:rsidRPr="00F14ED0" w:rsidRDefault="002B2811" w:rsidP="002B2811">
      <w:pPr>
        <w:pStyle w:val="Heading1"/>
        <w:rPr>
          <w:rFonts w:asciiTheme="minorHAnsi" w:hAnsiTheme="minorHAnsi" w:cstheme="minorHAnsi"/>
        </w:rPr>
      </w:pPr>
      <w:bookmarkStart w:id="2" w:name="_Toc118566891"/>
      <w:r w:rsidRPr="00F14ED0">
        <w:rPr>
          <w:rFonts w:asciiTheme="minorHAnsi" w:hAnsiTheme="minorHAnsi" w:cstheme="minorHAnsi"/>
        </w:rPr>
        <w:lastRenderedPageBreak/>
        <w:t>Final Implemented Design</w:t>
      </w:r>
      <w:bookmarkEnd w:id="2"/>
    </w:p>
    <w:p w14:paraId="080D758A" w14:textId="4565BE95" w:rsidR="001F2E5C" w:rsidRDefault="0058586A" w:rsidP="009237C9">
      <w:pPr>
        <w:jc w:val="both"/>
        <w:rPr>
          <w:rFonts w:asciiTheme="minorHAnsi" w:hAnsiTheme="minorHAnsi" w:cstheme="minorHAnsi"/>
        </w:rPr>
      </w:pPr>
      <w:r>
        <w:rPr>
          <w:rFonts w:asciiTheme="minorHAnsi" w:hAnsiTheme="minorHAnsi" w:cstheme="minorHAnsi"/>
        </w:rPr>
        <w:tab/>
        <w:t xml:space="preserve">For the final implemented design minor changes happened when compared to the initial design. For example, “my orders” in the initial design was included in the bottom bar but </w:t>
      </w:r>
      <w:r w:rsidR="00365218">
        <w:rPr>
          <w:rFonts w:asciiTheme="minorHAnsi" w:hAnsiTheme="minorHAnsi" w:cstheme="minorHAnsi"/>
        </w:rPr>
        <w:t>the</w:t>
      </w:r>
      <w:r>
        <w:rPr>
          <w:rFonts w:asciiTheme="minorHAnsi" w:hAnsiTheme="minorHAnsi" w:cstheme="minorHAnsi"/>
        </w:rPr>
        <w:t xml:space="preserve"> implemented bottom bar only </w:t>
      </w:r>
      <w:r w:rsidR="00365218">
        <w:rPr>
          <w:rFonts w:asciiTheme="minorHAnsi" w:hAnsiTheme="minorHAnsi" w:cstheme="minorHAnsi"/>
        </w:rPr>
        <w:t>has</w:t>
      </w:r>
      <w:r>
        <w:rPr>
          <w:rFonts w:asciiTheme="minorHAnsi" w:hAnsiTheme="minorHAnsi" w:cstheme="minorHAnsi"/>
        </w:rPr>
        <w:t xml:space="preserve"> three </w:t>
      </w:r>
      <w:r w:rsidR="001F2E5C">
        <w:rPr>
          <w:rFonts w:asciiTheme="minorHAnsi" w:hAnsiTheme="minorHAnsi" w:cstheme="minorHAnsi"/>
        </w:rPr>
        <w:t>screens:</w:t>
      </w:r>
      <w:r w:rsidR="00543411">
        <w:rPr>
          <w:rFonts w:asciiTheme="minorHAnsi" w:hAnsiTheme="minorHAnsi" w:cstheme="minorHAnsi"/>
        </w:rPr>
        <w:t xml:space="preserve"> home, </w:t>
      </w:r>
      <w:r w:rsidR="001F2E5C">
        <w:rPr>
          <w:rFonts w:asciiTheme="minorHAnsi" w:hAnsiTheme="minorHAnsi" w:cstheme="minorHAnsi"/>
        </w:rPr>
        <w:t>wish list</w:t>
      </w:r>
      <w:r w:rsidR="00543411">
        <w:rPr>
          <w:rFonts w:asciiTheme="minorHAnsi" w:hAnsiTheme="minorHAnsi" w:cstheme="minorHAnsi"/>
        </w:rPr>
        <w:t xml:space="preserve"> and profile. As putting too many tabs in a bottom bar may make it difficult for people to tap the one they want</w:t>
      </w:r>
      <w:r>
        <w:rPr>
          <w:rFonts w:asciiTheme="minorHAnsi" w:hAnsiTheme="minorHAnsi" w:cstheme="minorHAnsi"/>
        </w:rPr>
        <w:t xml:space="preserve">. Moreover, </w:t>
      </w:r>
      <w:r w:rsidR="00543411">
        <w:rPr>
          <w:rFonts w:asciiTheme="minorHAnsi" w:hAnsiTheme="minorHAnsi" w:cstheme="minorHAnsi"/>
        </w:rPr>
        <w:t>for the profile after doing some research and downloading retail application</w:t>
      </w:r>
      <w:r w:rsidR="001F2E5C">
        <w:rPr>
          <w:rFonts w:asciiTheme="minorHAnsi" w:hAnsiTheme="minorHAnsi" w:cstheme="minorHAnsi"/>
        </w:rPr>
        <w:t>s</w:t>
      </w:r>
      <w:r w:rsidR="00543411">
        <w:rPr>
          <w:rFonts w:asciiTheme="minorHAnsi" w:hAnsiTheme="minorHAnsi" w:cstheme="minorHAnsi"/>
        </w:rPr>
        <w:t xml:space="preserve"> we realized that the design for the profile was not suitable as the layout was not user friendly and outdated.</w:t>
      </w:r>
    </w:p>
    <w:p w14:paraId="5527D77E" w14:textId="77777777" w:rsidR="001F2E5C" w:rsidRDefault="001F2E5C" w:rsidP="001F2E5C">
      <w:pPr>
        <w:rPr>
          <w:rFonts w:asciiTheme="minorHAnsi" w:hAnsiTheme="minorHAnsi" w:cstheme="minorHAnsi"/>
        </w:rPr>
      </w:pPr>
    </w:p>
    <w:p w14:paraId="1FBA87E6" w14:textId="77777777" w:rsidR="001F2E5C" w:rsidRDefault="001F2E5C" w:rsidP="001F2E5C">
      <w:pPr>
        <w:keepNext/>
        <w:jc w:val="center"/>
      </w:pPr>
      <w:r w:rsidRPr="001F2E5C">
        <w:rPr>
          <w:rFonts w:asciiTheme="minorHAnsi" w:hAnsiTheme="minorHAnsi" w:cstheme="minorHAnsi"/>
          <w:noProof/>
        </w:rPr>
        <w:drawing>
          <wp:inline distT="0" distB="0" distL="0" distR="0" wp14:anchorId="707CC028" wp14:editId="036FE115">
            <wp:extent cx="1382233" cy="2823733"/>
            <wp:effectExtent l="0" t="0" r="8890" b="0"/>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21"/>
                    <a:stretch>
                      <a:fillRect/>
                    </a:stretch>
                  </pic:blipFill>
                  <pic:spPr>
                    <a:xfrm>
                      <a:off x="0" y="0"/>
                      <a:ext cx="1399726" cy="2859469"/>
                    </a:xfrm>
                    <a:prstGeom prst="rect">
                      <a:avLst/>
                    </a:prstGeom>
                  </pic:spPr>
                </pic:pic>
              </a:graphicData>
            </a:graphic>
          </wp:inline>
        </w:drawing>
      </w:r>
    </w:p>
    <w:p w14:paraId="51FC4A7C" w14:textId="4B47F404"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12</w:t>
      </w:r>
      <w:r w:rsidR="00A8104B">
        <w:rPr>
          <w:noProof/>
        </w:rPr>
        <w:fldChar w:fldCharType="end"/>
      </w:r>
      <w:r>
        <w:t>. Welcome Page Screen</w:t>
      </w:r>
    </w:p>
    <w:p w14:paraId="41397201" w14:textId="77777777" w:rsidR="001F2E5C" w:rsidRDefault="001F2E5C" w:rsidP="001F2E5C">
      <w:pPr>
        <w:keepNext/>
        <w:jc w:val="center"/>
      </w:pPr>
      <w:r w:rsidRPr="001F2E5C">
        <w:rPr>
          <w:rFonts w:asciiTheme="minorHAnsi" w:hAnsiTheme="minorHAnsi" w:cstheme="minorHAnsi"/>
          <w:noProof/>
        </w:rPr>
        <w:drawing>
          <wp:inline distT="0" distB="0" distL="0" distR="0" wp14:anchorId="3F583576" wp14:editId="547E30EC">
            <wp:extent cx="1424763" cy="2910608"/>
            <wp:effectExtent l="0" t="0" r="4445"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2"/>
                    <a:stretch>
                      <a:fillRect/>
                    </a:stretch>
                  </pic:blipFill>
                  <pic:spPr>
                    <a:xfrm>
                      <a:off x="0" y="0"/>
                      <a:ext cx="1453193" cy="2968687"/>
                    </a:xfrm>
                    <a:prstGeom prst="rect">
                      <a:avLst/>
                    </a:prstGeom>
                  </pic:spPr>
                </pic:pic>
              </a:graphicData>
            </a:graphic>
          </wp:inline>
        </w:drawing>
      </w:r>
    </w:p>
    <w:p w14:paraId="53D75D50" w14:textId="2D5FF4B2"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13</w:t>
      </w:r>
      <w:r w:rsidR="00A8104B">
        <w:rPr>
          <w:noProof/>
        </w:rPr>
        <w:fldChar w:fldCharType="end"/>
      </w:r>
      <w:r>
        <w:t>.Login Screen</w:t>
      </w:r>
    </w:p>
    <w:p w14:paraId="6056C549" w14:textId="77777777" w:rsidR="001F2E5C" w:rsidRDefault="001F2E5C" w:rsidP="001F2E5C">
      <w:pPr>
        <w:keepNext/>
        <w:jc w:val="center"/>
      </w:pPr>
      <w:r w:rsidRPr="001F2E5C">
        <w:rPr>
          <w:rFonts w:asciiTheme="minorHAnsi" w:hAnsiTheme="minorHAnsi" w:cstheme="minorHAnsi"/>
          <w:noProof/>
        </w:rPr>
        <w:lastRenderedPageBreak/>
        <w:drawing>
          <wp:inline distT="0" distB="0" distL="0" distR="0" wp14:anchorId="2CE94D25" wp14:editId="2C8BBF77">
            <wp:extent cx="1238719" cy="2530549"/>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3"/>
                    <a:stretch>
                      <a:fillRect/>
                    </a:stretch>
                  </pic:blipFill>
                  <pic:spPr>
                    <a:xfrm>
                      <a:off x="0" y="0"/>
                      <a:ext cx="1266862" cy="2588041"/>
                    </a:xfrm>
                    <a:prstGeom prst="rect">
                      <a:avLst/>
                    </a:prstGeom>
                  </pic:spPr>
                </pic:pic>
              </a:graphicData>
            </a:graphic>
          </wp:inline>
        </w:drawing>
      </w:r>
    </w:p>
    <w:p w14:paraId="109F4FAB" w14:textId="6E8E3390" w:rsidR="001F2E5C" w:rsidRDefault="001F2E5C" w:rsidP="001F2E5C">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14</w:t>
      </w:r>
      <w:r w:rsidR="00A8104B">
        <w:rPr>
          <w:noProof/>
        </w:rPr>
        <w:fldChar w:fldCharType="end"/>
      </w:r>
      <w:r>
        <w:t>. Register Screen</w:t>
      </w:r>
    </w:p>
    <w:p w14:paraId="3FA447E6" w14:textId="77777777" w:rsidR="001F2E5C" w:rsidRDefault="001F2E5C" w:rsidP="001F2E5C">
      <w:pPr>
        <w:keepNext/>
        <w:jc w:val="center"/>
      </w:pPr>
      <w:r w:rsidRPr="001F2E5C">
        <w:rPr>
          <w:rFonts w:asciiTheme="minorHAnsi" w:hAnsiTheme="minorHAnsi" w:cstheme="minorHAnsi"/>
          <w:noProof/>
        </w:rPr>
        <w:drawing>
          <wp:inline distT="0" distB="0" distL="0" distR="0" wp14:anchorId="3A37ED36" wp14:editId="3C44FDD4">
            <wp:extent cx="1195720" cy="2442707"/>
            <wp:effectExtent l="0" t="0" r="4445" b="0"/>
            <wp:docPr id="24" name="Picture 2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with medium confidence"/>
                    <pic:cNvPicPr/>
                  </pic:nvPicPr>
                  <pic:blipFill>
                    <a:blip r:embed="rId24"/>
                    <a:stretch>
                      <a:fillRect/>
                    </a:stretch>
                  </pic:blipFill>
                  <pic:spPr>
                    <a:xfrm>
                      <a:off x="0" y="0"/>
                      <a:ext cx="1215844" cy="2483817"/>
                    </a:xfrm>
                    <a:prstGeom prst="rect">
                      <a:avLst/>
                    </a:prstGeom>
                  </pic:spPr>
                </pic:pic>
              </a:graphicData>
            </a:graphic>
          </wp:inline>
        </w:drawing>
      </w:r>
    </w:p>
    <w:p w14:paraId="1C670997" w14:textId="1B6C9FFD"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15</w:t>
      </w:r>
      <w:r w:rsidR="00A8104B">
        <w:rPr>
          <w:noProof/>
        </w:rPr>
        <w:fldChar w:fldCharType="end"/>
      </w:r>
      <w:r>
        <w:t>. Home Screen</w:t>
      </w:r>
    </w:p>
    <w:p w14:paraId="72D7D71A" w14:textId="77777777" w:rsidR="001F2E5C" w:rsidRDefault="001F2E5C" w:rsidP="001F2E5C">
      <w:pPr>
        <w:keepNext/>
        <w:jc w:val="center"/>
      </w:pPr>
      <w:r w:rsidRPr="001F2E5C">
        <w:rPr>
          <w:noProof/>
        </w:rPr>
        <w:drawing>
          <wp:inline distT="0" distB="0" distL="0" distR="0" wp14:anchorId="0FEBFF36" wp14:editId="6A22F498">
            <wp:extent cx="1134625" cy="2317898"/>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2438" cy="2333858"/>
                    </a:xfrm>
                    <a:prstGeom prst="rect">
                      <a:avLst/>
                    </a:prstGeom>
                  </pic:spPr>
                </pic:pic>
              </a:graphicData>
            </a:graphic>
          </wp:inline>
        </w:drawing>
      </w:r>
    </w:p>
    <w:p w14:paraId="76A8141A" w14:textId="380744F2" w:rsidR="001F2E5C" w:rsidRP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16</w:t>
      </w:r>
      <w:r w:rsidR="00A8104B">
        <w:rPr>
          <w:noProof/>
        </w:rPr>
        <w:fldChar w:fldCharType="end"/>
      </w:r>
      <w:r>
        <w:t>. Admin Home Screen</w:t>
      </w:r>
    </w:p>
    <w:p w14:paraId="76EBD5D5" w14:textId="7D3AA229" w:rsidR="001F2E5C" w:rsidRDefault="002B2811" w:rsidP="001F2E5C">
      <w:pPr>
        <w:pStyle w:val="Caption"/>
        <w:jc w:val="center"/>
      </w:pPr>
      <w:r w:rsidRPr="00F14ED0">
        <w:rPr>
          <w:rFonts w:asciiTheme="minorHAnsi" w:hAnsiTheme="minorHAnsi" w:cstheme="minorHAnsi"/>
        </w:rPr>
        <w:br w:type="page"/>
      </w:r>
      <w:r w:rsidR="001F2E5C" w:rsidRPr="001F2E5C">
        <w:rPr>
          <w:noProof/>
        </w:rPr>
        <w:lastRenderedPageBreak/>
        <w:drawing>
          <wp:inline distT="0" distB="0" distL="0" distR="0" wp14:anchorId="011CD596" wp14:editId="1D53DF09">
            <wp:extent cx="1056289" cy="2157867"/>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6"/>
                    <a:stretch>
                      <a:fillRect/>
                    </a:stretch>
                  </pic:blipFill>
                  <pic:spPr>
                    <a:xfrm>
                      <a:off x="0" y="0"/>
                      <a:ext cx="1062835" cy="2171239"/>
                    </a:xfrm>
                    <a:prstGeom prst="rect">
                      <a:avLst/>
                    </a:prstGeom>
                  </pic:spPr>
                </pic:pic>
              </a:graphicData>
            </a:graphic>
          </wp:inline>
        </w:drawing>
      </w:r>
    </w:p>
    <w:p w14:paraId="50774BFB" w14:textId="3547F8AF"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17</w:t>
      </w:r>
      <w:r w:rsidR="00A8104B">
        <w:rPr>
          <w:noProof/>
        </w:rPr>
        <w:fldChar w:fldCharType="end"/>
      </w:r>
      <w:r>
        <w:t>. Add delivery Screen</w:t>
      </w:r>
    </w:p>
    <w:p w14:paraId="3FDFE5F8" w14:textId="77777777" w:rsidR="001F2E5C" w:rsidRDefault="001F2E5C" w:rsidP="001F2E5C">
      <w:pPr>
        <w:keepNext/>
        <w:jc w:val="center"/>
      </w:pPr>
      <w:r w:rsidRPr="001F2E5C">
        <w:rPr>
          <w:noProof/>
        </w:rPr>
        <w:drawing>
          <wp:inline distT="0" distB="0" distL="0" distR="0" wp14:anchorId="23DD50ED" wp14:editId="20779DEE">
            <wp:extent cx="1103587" cy="2254492"/>
            <wp:effectExtent l="0" t="0" r="190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7"/>
                    <a:stretch>
                      <a:fillRect/>
                    </a:stretch>
                  </pic:blipFill>
                  <pic:spPr>
                    <a:xfrm>
                      <a:off x="0" y="0"/>
                      <a:ext cx="1113257" cy="2274247"/>
                    </a:xfrm>
                    <a:prstGeom prst="rect">
                      <a:avLst/>
                    </a:prstGeom>
                  </pic:spPr>
                </pic:pic>
              </a:graphicData>
            </a:graphic>
          </wp:inline>
        </w:drawing>
      </w:r>
    </w:p>
    <w:p w14:paraId="0B862966" w14:textId="6DD10EC5"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18</w:t>
      </w:r>
      <w:r w:rsidR="00A8104B">
        <w:rPr>
          <w:noProof/>
        </w:rPr>
        <w:fldChar w:fldCharType="end"/>
      </w:r>
      <w:r>
        <w:t>. Payment Screen</w:t>
      </w:r>
    </w:p>
    <w:p w14:paraId="75E3143A" w14:textId="77777777" w:rsidR="001F2E5C" w:rsidRDefault="001F2E5C" w:rsidP="001F2E5C">
      <w:pPr>
        <w:keepNext/>
        <w:jc w:val="center"/>
      </w:pPr>
      <w:r w:rsidRPr="001F2E5C">
        <w:rPr>
          <w:noProof/>
        </w:rPr>
        <w:drawing>
          <wp:inline distT="0" distB="0" distL="0" distR="0" wp14:anchorId="1163266F" wp14:editId="09F95B48">
            <wp:extent cx="1227055" cy="2506717"/>
            <wp:effectExtent l="0" t="0" r="0" b="8255"/>
            <wp:docPr id="34" name="Picture 3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medium confidence"/>
                    <pic:cNvPicPr/>
                  </pic:nvPicPr>
                  <pic:blipFill>
                    <a:blip r:embed="rId28"/>
                    <a:stretch>
                      <a:fillRect/>
                    </a:stretch>
                  </pic:blipFill>
                  <pic:spPr>
                    <a:xfrm>
                      <a:off x="0" y="0"/>
                      <a:ext cx="1239346" cy="2531827"/>
                    </a:xfrm>
                    <a:prstGeom prst="rect">
                      <a:avLst/>
                    </a:prstGeom>
                  </pic:spPr>
                </pic:pic>
              </a:graphicData>
            </a:graphic>
          </wp:inline>
        </w:drawing>
      </w:r>
    </w:p>
    <w:p w14:paraId="238BE04B" w14:textId="094EE94D"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19</w:t>
      </w:r>
      <w:r w:rsidR="00A8104B">
        <w:rPr>
          <w:noProof/>
        </w:rPr>
        <w:fldChar w:fldCharType="end"/>
      </w:r>
      <w:r>
        <w:t>. Order Details Screen</w:t>
      </w:r>
    </w:p>
    <w:p w14:paraId="28840134" w14:textId="77777777" w:rsidR="001F2E5C" w:rsidRDefault="001F2E5C" w:rsidP="001F2E5C">
      <w:pPr>
        <w:keepNext/>
        <w:jc w:val="center"/>
      </w:pPr>
      <w:r w:rsidRPr="001F2E5C">
        <w:rPr>
          <w:noProof/>
        </w:rPr>
        <w:lastRenderedPageBreak/>
        <w:drawing>
          <wp:inline distT="0" distB="0" distL="0" distR="0" wp14:anchorId="4B1302F9" wp14:editId="3CB60E3E">
            <wp:extent cx="1212112" cy="2476195"/>
            <wp:effectExtent l="0" t="0" r="7620" b="635"/>
            <wp:docPr id="28" name="Picture 2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medium confidence"/>
                    <pic:cNvPicPr/>
                  </pic:nvPicPr>
                  <pic:blipFill>
                    <a:blip r:embed="rId29"/>
                    <a:stretch>
                      <a:fillRect/>
                    </a:stretch>
                  </pic:blipFill>
                  <pic:spPr>
                    <a:xfrm>
                      <a:off x="0" y="0"/>
                      <a:ext cx="1234209" cy="2521336"/>
                    </a:xfrm>
                    <a:prstGeom prst="rect">
                      <a:avLst/>
                    </a:prstGeom>
                  </pic:spPr>
                </pic:pic>
              </a:graphicData>
            </a:graphic>
          </wp:inline>
        </w:drawing>
      </w:r>
    </w:p>
    <w:p w14:paraId="6B2F031D" w14:textId="6A5EC9B5"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20</w:t>
      </w:r>
      <w:r w:rsidR="00A8104B">
        <w:rPr>
          <w:noProof/>
        </w:rPr>
        <w:fldChar w:fldCharType="end"/>
      </w:r>
      <w:r>
        <w:t>. Profile Screen</w:t>
      </w:r>
    </w:p>
    <w:p w14:paraId="4BF319D4" w14:textId="77777777" w:rsidR="001F2E5C" w:rsidRDefault="001F2E5C" w:rsidP="001F2E5C">
      <w:pPr>
        <w:keepNext/>
        <w:jc w:val="center"/>
      </w:pPr>
      <w:r w:rsidRPr="001F2E5C">
        <w:rPr>
          <w:noProof/>
        </w:rPr>
        <w:drawing>
          <wp:inline distT="0" distB="0" distL="0" distR="0" wp14:anchorId="01E50682" wp14:editId="0A9895CC">
            <wp:extent cx="1166648" cy="238331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0"/>
                    <a:stretch>
                      <a:fillRect/>
                    </a:stretch>
                  </pic:blipFill>
                  <pic:spPr>
                    <a:xfrm>
                      <a:off x="0" y="0"/>
                      <a:ext cx="1176901" cy="2404261"/>
                    </a:xfrm>
                    <a:prstGeom prst="rect">
                      <a:avLst/>
                    </a:prstGeom>
                  </pic:spPr>
                </pic:pic>
              </a:graphicData>
            </a:graphic>
          </wp:inline>
        </w:drawing>
      </w:r>
    </w:p>
    <w:p w14:paraId="4832ACD0" w14:textId="18F7FBF7"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21</w:t>
      </w:r>
      <w:r w:rsidR="00A8104B">
        <w:rPr>
          <w:noProof/>
        </w:rPr>
        <w:fldChar w:fldCharType="end"/>
      </w:r>
      <w:r>
        <w:t>. Edit Profile Screen</w:t>
      </w:r>
    </w:p>
    <w:p w14:paraId="75E6140F" w14:textId="44D23888" w:rsidR="001F2E5C" w:rsidRDefault="001F2E5C" w:rsidP="001F2E5C">
      <w:pPr>
        <w:keepNext/>
        <w:jc w:val="center"/>
      </w:pPr>
      <w:r w:rsidRPr="001F2E5C">
        <w:rPr>
          <w:noProof/>
        </w:rPr>
        <w:drawing>
          <wp:inline distT="0" distB="0" distL="0" distR="0" wp14:anchorId="7A218C8E" wp14:editId="0D38C4F8">
            <wp:extent cx="1150883" cy="2351111"/>
            <wp:effectExtent l="0" t="0" r="0" b="0"/>
            <wp:docPr id="35" name="Picture 3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phone&#10;&#10;Description automatically generated with medium confidence"/>
                    <pic:cNvPicPr/>
                  </pic:nvPicPr>
                  <pic:blipFill>
                    <a:blip r:embed="rId31"/>
                    <a:stretch>
                      <a:fillRect/>
                    </a:stretch>
                  </pic:blipFill>
                  <pic:spPr>
                    <a:xfrm>
                      <a:off x="0" y="0"/>
                      <a:ext cx="1161229" cy="2372247"/>
                    </a:xfrm>
                    <a:prstGeom prst="rect">
                      <a:avLst/>
                    </a:prstGeom>
                  </pic:spPr>
                </pic:pic>
              </a:graphicData>
            </a:graphic>
          </wp:inline>
        </w:drawing>
      </w:r>
    </w:p>
    <w:p w14:paraId="169C8048" w14:textId="2DD8F99B"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22</w:t>
      </w:r>
      <w:r w:rsidR="00A8104B">
        <w:rPr>
          <w:noProof/>
        </w:rPr>
        <w:fldChar w:fldCharType="end"/>
      </w:r>
      <w:r>
        <w:t>. My orders Screen</w:t>
      </w:r>
    </w:p>
    <w:p w14:paraId="7E818C11" w14:textId="02BEFD93" w:rsidR="001F2E5C" w:rsidRDefault="001F2E5C" w:rsidP="001F2E5C">
      <w:pPr>
        <w:keepNext/>
        <w:jc w:val="center"/>
      </w:pPr>
      <w:r w:rsidRPr="001F2E5C">
        <w:rPr>
          <w:rFonts w:asciiTheme="minorHAnsi" w:hAnsiTheme="minorHAnsi" w:cstheme="minorHAnsi"/>
          <w:noProof/>
        </w:rPr>
        <w:lastRenderedPageBreak/>
        <w:drawing>
          <wp:inline distT="0" distB="0" distL="0" distR="0" wp14:anchorId="2E99A002" wp14:editId="20BE5A79">
            <wp:extent cx="1275907" cy="2606519"/>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3639" cy="2642744"/>
                    </a:xfrm>
                    <a:prstGeom prst="rect">
                      <a:avLst/>
                    </a:prstGeom>
                  </pic:spPr>
                </pic:pic>
              </a:graphicData>
            </a:graphic>
          </wp:inline>
        </w:drawing>
      </w:r>
    </w:p>
    <w:p w14:paraId="7943B29C" w14:textId="425B11B6" w:rsidR="001F2E5C" w:rsidRDefault="001F2E5C" w:rsidP="001F2E5C">
      <w:pPr>
        <w:pStyle w:val="Caption"/>
        <w:jc w:val="center"/>
        <w:rPr>
          <w:rFonts w:asciiTheme="minorHAnsi" w:hAnsiTheme="minorHAnsi" w:cstheme="minorHAnsi"/>
        </w:rPr>
      </w:pPr>
      <w:r>
        <w:t xml:space="preserve">Figure </w:t>
      </w:r>
      <w:r w:rsidR="00A8104B">
        <w:fldChar w:fldCharType="begin"/>
      </w:r>
      <w:r w:rsidR="00A8104B">
        <w:instrText xml:space="preserve"> SEQ F</w:instrText>
      </w:r>
      <w:r w:rsidR="00A8104B">
        <w:instrText xml:space="preserve">igure \* ARABIC </w:instrText>
      </w:r>
      <w:r w:rsidR="00A8104B">
        <w:fldChar w:fldCharType="separate"/>
      </w:r>
      <w:r w:rsidR="007F26CA">
        <w:rPr>
          <w:noProof/>
        </w:rPr>
        <w:t>23</w:t>
      </w:r>
      <w:r w:rsidR="00A8104B">
        <w:rPr>
          <w:noProof/>
        </w:rPr>
        <w:fldChar w:fldCharType="end"/>
      </w:r>
      <w:r>
        <w:t>. Product Reviews Screen</w:t>
      </w:r>
    </w:p>
    <w:p w14:paraId="2638678E" w14:textId="77777777" w:rsidR="001F2E5C" w:rsidRDefault="001F2E5C" w:rsidP="001F2E5C">
      <w:pPr>
        <w:keepNext/>
        <w:jc w:val="center"/>
      </w:pPr>
      <w:r w:rsidRPr="001F2E5C">
        <w:rPr>
          <w:noProof/>
        </w:rPr>
        <w:drawing>
          <wp:inline distT="0" distB="0" distL="0" distR="0" wp14:anchorId="356D8426" wp14:editId="709A4D82">
            <wp:extent cx="1095153" cy="2237261"/>
            <wp:effectExtent l="0" t="0" r="0" b="0"/>
            <wp:docPr id="27" name="Picture 2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with low confidence"/>
                    <pic:cNvPicPr/>
                  </pic:nvPicPr>
                  <pic:blipFill>
                    <a:blip r:embed="rId33"/>
                    <a:stretch>
                      <a:fillRect/>
                    </a:stretch>
                  </pic:blipFill>
                  <pic:spPr>
                    <a:xfrm>
                      <a:off x="0" y="0"/>
                      <a:ext cx="1113999" cy="2275761"/>
                    </a:xfrm>
                    <a:prstGeom prst="rect">
                      <a:avLst/>
                    </a:prstGeom>
                  </pic:spPr>
                </pic:pic>
              </a:graphicData>
            </a:graphic>
          </wp:inline>
        </w:drawing>
      </w:r>
    </w:p>
    <w:p w14:paraId="5CDCBD9F" w14:textId="32E8E87B" w:rsidR="001F2E5C" w:rsidRDefault="001F2E5C" w:rsidP="001F2E5C">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24</w:t>
      </w:r>
      <w:r w:rsidR="00A8104B">
        <w:rPr>
          <w:noProof/>
        </w:rPr>
        <w:fldChar w:fldCharType="end"/>
      </w:r>
      <w:r>
        <w:t>. Wishlist Screen</w:t>
      </w:r>
    </w:p>
    <w:p w14:paraId="18BEB14F" w14:textId="77777777" w:rsidR="001F2E5C" w:rsidRDefault="001F2E5C" w:rsidP="001F2E5C">
      <w:pPr>
        <w:keepNext/>
        <w:jc w:val="center"/>
      </w:pPr>
      <w:r w:rsidRPr="001F2E5C">
        <w:rPr>
          <w:noProof/>
        </w:rPr>
        <w:drawing>
          <wp:inline distT="0" distB="0" distL="0" distR="0" wp14:anchorId="11F419B1" wp14:editId="685B098D">
            <wp:extent cx="1158949" cy="2367588"/>
            <wp:effectExtent l="0" t="0" r="317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4"/>
                    <a:stretch>
                      <a:fillRect/>
                    </a:stretch>
                  </pic:blipFill>
                  <pic:spPr>
                    <a:xfrm>
                      <a:off x="0" y="0"/>
                      <a:ext cx="1169500" cy="2389142"/>
                    </a:xfrm>
                    <a:prstGeom prst="rect">
                      <a:avLst/>
                    </a:prstGeom>
                  </pic:spPr>
                </pic:pic>
              </a:graphicData>
            </a:graphic>
          </wp:inline>
        </w:drawing>
      </w:r>
    </w:p>
    <w:p w14:paraId="1E358F1F" w14:textId="3BAF08B0"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25</w:t>
      </w:r>
      <w:r w:rsidR="00A8104B">
        <w:rPr>
          <w:noProof/>
        </w:rPr>
        <w:fldChar w:fldCharType="end"/>
      </w:r>
      <w:r>
        <w:t>. Shopping Bag Screen</w:t>
      </w:r>
    </w:p>
    <w:p w14:paraId="11494606" w14:textId="049058F1" w:rsidR="001F2E5C" w:rsidRDefault="001F2E5C" w:rsidP="001F2E5C">
      <w:pPr>
        <w:jc w:val="center"/>
        <w:rPr>
          <w:rFonts w:asciiTheme="minorHAnsi" w:hAnsiTheme="minorHAnsi" w:cstheme="minorHAnsi"/>
        </w:rPr>
      </w:pPr>
    </w:p>
    <w:p w14:paraId="1F4D2E25" w14:textId="77777777" w:rsidR="001F2E5C" w:rsidRDefault="001F2E5C" w:rsidP="001F2E5C">
      <w:pPr>
        <w:keepNext/>
        <w:jc w:val="center"/>
      </w:pPr>
      <w:r w:rsidRPr="001F2E5C">
        <w:rPr>
          <w:rFonts w:asciiTheme="minorHAnsi" w:hAnsiTheme="minorHAnsi" w:cstheme="minorHAnsi"/>
          <w:noProof/>
        </w:rPr>
        <w:lastRenderedPageBreak/>
        <w:drawing>
          <wp:inline distT="0" distB="0" distL="0" distR="0" wp14:anchorId="08DB32CB" wp14:editId="5C385044">
            <wp:extent cx="1233377" cy="2519636"/>
            <wp:effectExtent l="0" t="0" r="5080" b="0"/>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pic:nvPicPr>
                  <pic:blipFill>
                    <a:blip r:embed="rId35"/>
                    <a:stretch>
                      <a:fillRect/>
                    </a:stretch>
                  </pic:blipFill>
                  <pic:spPr>
                    <a:xfrm>
                      <a:off x="0" y="0"/>
                      <a:ext cx="1247849" cy="2549201"/>
                    </a:xfrm>
                    <a:prstGeom prst="rect">
                      <a:avLst/>
                    </a:prstGeom>
                  </pic:spPr>
                </pic:pic>
              </a:graphicData>
            </a:graphic>
          </wp:inline>
        </w:drawing>
      </w:r>
    </w:p>
    <w:p w14:paraId="6EF00420" w14:textId="3BF20EB3" w:rsidR="001F2E5C" w:rsidRP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26</w:t>
      </w:r>
      <w:r w:rsidR="00A8104B">
        <w:rPr>
          <w:noProof/>
        </w:rPr>
        <w:fldChar w:fldCharType="end"/>
      </w:r>
      <w:r>
        <w:t>. Product Details Screen</w:t>
      </w:r>
    </w:p>
    <w:p w14:paraId="2AE45CCB" w14:textId="77777777" w:rsidR="001F2E5C" w:rsidRDefault="001F2E5C" w:rsidP="001F2E5C">
      <w:pPr>
        <w:keepNext/>
        <w:jc w:val="center"/>
      </w:pPr>
      <w:r w:rsidRPr="001F2E5C">
        <w:rPr>
          <w:rFonts w:asciiTheme="minorHAnsi" w:hAnsiTheme="minorHAnsi" w:cstheme="minorHAnsi"/>
          <w:noProof/>
        </w:rPr>
        <w:drawing>
          <wp:inline distT="0" distB="0" distL="0" distR="0" wp14:anchorId="68C2F482" wp14:editId="423A81F5">
            <wp:extent cx="1186671" cy="24242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4919" cy="2441073"/>
                    </a:xfrm>
                    <a:prstGeom prst="rect">
                      <a:avLst/>
                    </a:prstGeom>
                  </pic:spPr>
                </pic:pic>
              </a:graphicData>
            </a:graphic>
          </wp:inline>
        </w:drawing>
      </w:r>
    </w:p>
    <w:p w14:paraId="30B0C728" w14:textId="01266CF7"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27</w:t>
      </w:r>
      <w:r w:rsidR="00A8104B">
        <w:rPr>
          <w:noProof/>
        </w:rPr>
        <w:fldChar w:fldCharType="end"/>
      </w:r>
      <w:r>
        <w:t>.Add Product Screen</w:t>
      </w:r>
    </w:p>
    <w:p w14:paraId="1C182FFD" w14:textId="77777777" w:rsidR="001F2E5C" w:rsidRDefault="001F2E5C" w:rsidP="001F2E5C">
      <w:pPr>
        <w:keepNext/>
        <w:jc w:val="center"/>
      </w:pPr>
      <w:r w:rsidRPr="001F2E5C">
        <w:rPr>
          <w:noProof/>
        </w:rPr>
        <w:drawing>
          <wp:inline distT="0" distB="0" distL="0" distR="0" wp14:anchorId="739EA18B" wp14:editId="767F4008">
            <wp:extent cx="1233377" cy="2519635"/>
            <wp:effectExtent l="0" t="0" r="508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37"/>
                    <a:stretch>
                      <a:fillRect/>
                    </a:stretch>
                  </pic:blipFill>
                  <pic:spPr>
                    <a:xfrm>
                      <a:off x="0" y="0"/>
                      <a:ext cx="1241843" cy="2536929"/>
                    </a:xfrm>
                    <a:prstGeom prst="rect">
                      <a:avLst/>
                    </a:prstGeom>
                  </pic:spPr>
                </pic:pic>
              </a:graphicData>
            </a:graphic>
          </wp:inline>
        </w:drawing>
      </w:r>
    </w:p>
    <w:p w14:paraId="49E5902E" w14:textId="7470E664"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28</w:t>
      </w:r>
      <w:r w:rsidR="00A8104B">
        <w:rPr>
          <w:noProof/>
        </w:rPr>
        <w:fldChar w:fldCharType="end"/>
      </w:r>
      <w:r>
        <w:t>. Admin Product Details</w:t>
      </w:r>
    </w:p>
    <w:p w14:paraId="627BD3A1" w14:textId="77777777" w:rsidR="001F2E5C" w:rsidRDefault="001F2E5C" w:rsidP="001F2E5C">
      <w:pPr>
        <w:keepNext/>
        <w:jc w:val="center"/>
      </w:pPr>
      <w:r w:rsidRPr="001F2E5C">
        <w:rPr>
          <w:noProof/>
        </w:rPr>
        <w:lastRenderedPageBreak/>
        <w:drawing>
          <wp:inline distT="0" distB="0" distL="0" distR="0" wp14:anchorId="47F8615A" wp14:editId="5F1FFDEA">
            <wp:extent cx="1169582" cy="238931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8"/>
                    <a:stretch>
                      <a:fillRect/>
                    </a:stretch>
                  </pic:blipFill>
                  <pic:spPr>
                    <a:xfrm>
                      <a:off x="0" y="0"/>
                      <a:ext cx="1180032" cy="2410658"/>
                    </a:xfrm>
                    <a:prstGeom prst="rect">
                      <a:avLst/>
                    </a:prstGeom>
                  </pic:spPr>
                </pic:pic>
              </a:graphicData>
            </a:graphic>
          </wp:inline>
        </w:drawing>
      </w:r>
    </w:p>
    <w:p w14:paraId="1A33ABD1" w14:textId="6F6B602A"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29</w:t>
      </w:r>
      <w:r w:rsidR="00A8104B">
        <w:rPr>
          <w:noProof/>
        </w:rPr>
        <w:fldChar w:fldCharType="end"/>
      </w:r>
      <w:r>
        <w:t>. Edit Product Screen</w:t>
      </w:r>
    </w:p>
    <w:p w14:paraId="5905AF61" w14:textId="77777777" w:rsidR="001F2E5C" w:rsidRDefault="001F2E5C" w:rsidP="001F2E5C">
      <w:pPr>
        <w:keepNext/>
        <w:jc w:val="center"/>
      </w:pPr>
      <w:r w:rsidRPr="001F2E5C">
        <w:rPr>
          <w:noProof/>
        </w:rPr>
        <w:drawing>
          <wp:inline distT="0" distB="0" distL="0" distR="0" wp14:anchorId="2F192668" wp14:editId="569EEF9C">
            <wp:extent cx="1186672" cy="24242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92301" cy="2435723"/>
                    </a:xfrm>
                    <a:prstGeom prst="rect">
                      <a:avLst/>
                    </a:prstGeom>
                  </pic:spPr>
                </pic:pic>
              </a:graphicData>
            </a:graphic>
          </wp:inline>
        </w:drawing>
      </w:r>
    </w:p>
    <w:p w14:paraId="2A40719C" w14:textId="004C9E50" w:rsidR="001F2E5C" w:rsidRDefault="001F2E5C" w:rsidP="001F2E5C">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30</w:t>
      </w:r>
      <w:r w:rsidR="00A8104B">
        <w:rPr>
          <w:noProof/>
        </w:rPr>
        <w:fldChar w:fldCharType="end"/>
      </w:r>
      <w:r>
        <w:t>. Edit/Delete Review</w:t>
      </w:r>
    </w:p>
    <w:p w14:paraId="1F555C47" w14:textId="77777777" w:rsidR="001F2E5C" w:rsidRDefault="001F2E5C" w:rsidP="001F2E5C">
      <w:pPr>
        <w:keepNext/>
        <w:jc w:val="center"/>
      </w:pPr>
      <w:r w:rsidRPr="001F2E5C">
        <w:rPr>
          <w:noProof/>
        </w:rPr>
        <w:drawing>
          <wp:inline distT="0" distB="0" distL="0" distR="0" wp14:anchorId="044CD93A" wp14:editId="6AC39625">
            <wp:extent cx="1201479" cy="2454471"/>
            <wp:effectExtent l="0" t="0" r="0" b="317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a:stretch>
                      <a:fillRect/>
                    </a:stretch>
                  </pic:blipFill>
                  <pic:spPr>
                    <a:xfrm>
                      <a:off x="0" y="0"/>
                      <a:ext cx="1205281" cy="2462239"/>
                    </a:xfrm>
                    <a:prstGeom prst="rect">
                      <a:avLst/>
                    </a:prstGeom>
                  </pic:spPr>
                </pic:pic>
              </a:graphicData>
            </a:graphic>
          </wp:inline>
        </w:drawing>
      </w:r>
    </w:p>
    <w:p w14:paraId="007BF4B1" w14:textId="63DAAAAF" w:rsidR="003F14BD" w:rsidRPr="003F14BD" w:rsidRDefault="001F2E5C" w:rsidP="003F14BD">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31</w:t>
      </w:r>
      <w:r w:rsidR="00A8104B">
        <w:rPr>
          <w:noProof/>
        </w:rPr>
        <w:fldChar w:fldCharType="end"/>
      </w:r>
      <w:r>
        <w:t>. Add Review</w:t>
      </w:r>
    </w:p>
    <w:p w14:paraId="3C9E9E39" w14:textId="77777777" w:rsidR="003F14BD" w:rsidRDefault="003F14BD" w:rsidP="001F2E5C">
      <w:pPr>
        <w:rPr>
          <w:sz w:val="22"/>
          <w:szCs w:val="22"/>
          <w:lang w:eastAsia="en-US"/>
        </w:rPr>
      </w:pPr>
    </w:p>
    <w:p w14:paraId="7AD328C5" w14:textId="733CAFB3" w:rsidR="00F1616A" w:rsidRDefault="00F1616A" w:rsidP="00F1616A">
      <w:pPr>
        <w:pStyle w:val="Caption"/>
        <w:keepNext/>
      </w:pPr>
      <w:r>
        <w:lastRenderedPageBreak/>
        <w:t xml:space="preserve">Table </w:t>
      </w:r>
      <w:fldSimple w:instr=" SEQ Table \* ARABIC ">
        <w:r>
          <w:rPr>
            <w:noProof/>
          </w:rPr>
          <w:t>1</w:t>
        </w:r>
      </w:fldSimple>
      <w:r>
        <w:t xml:space="preserve">. </w:t>
      </w:r>
      <w:r w:rsidRPr="007B6920">
        <w:t xml:space="preserve">list of view items and layouts used to design </w:t>
      </w:r>
      <w:r>
        <w:t>each</w:t>
      </w:r>
      <w:r w:rsidRPr="007B6920">
        <w:t xml:space="preserve"> screen</w:t>
      </w:r>
    </w:p>
    <w:tbl>
      <w:tblPr>
        <w:tblStyle w:val="GridTable1Light-Accent5"/>
        <w:tblW w:w="0" w:type="auto"/>
        <w:tblLook w:val="04A0" w:firstRow="1" w:lastRow="0" w:firstColumn="1" w:lastColumn="0" w:noHBand="0" w:noVBand="1"/>
      </w:tblPr>
      <w:tblGrid>
        <w:gridCol w:w="3401"/>
        <w:gridCol w:w="5673"/>
      </w:tblGrid>
      <w:tr w:rsidR="007E10CF" w14:paraId="20165413" w14:textId="77777777" w:rsidTr="00F161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401" w:type="dxa"/>
          </w:tcPr>
          <w:p w14:paraId="2C93D0B1" w14:textId="49CEEF96" w:rsidR="007E10CF" w:rsidRPr="00C36410" w:rsidRDefault="007E10CF" w:rsidP="00F1616A">
            <w:pPr>
              <w:jc w:val="center"/>
              <w:rPr>
                <w:rFonts w:asciiTheme="minorHAnsi" w:hAnsiTheme="minorHAnsi" w:cstheme="minorHAnsi"/>
                <w:sz w:val="26"/>
                <w:szCs w:val="26"/>
              </w:rPr>
            </w:pPr>
            <w:r w:rsidRPr="00C36410">
              <w:rPr>
                <w:rFonts w:asciiTheme="minorHAnsi" w:hAnsiTheme="minorHAnsi" w:cstheme="minorHAnsi"/>
                <w:sz w:val="26"/>
                <w:szCs w:val="26"/>
              </w:rPr>
              <w:t>Screen Name</w:t>
            </w:r>
          </w:p>
        </w:tc>
        <w:tc>
          <w:tcPr>
            <w:tcW w:w="5673" w:type="dxa"/>
          </w:tcPr>
          <w:p w14:paraId="3DB9E86C" w14:textId="5DB9EDE9" w:rsidR="007E10CF" w:rsidRPr="00C36410" w:rsidRDefault="00C36410" w:rsidP="00F1616A">
            <w:pPr>
              <w:shd w:val="clear" w:color="auto" w:fill="FFFFFF"/>
              <w:textAlignment w:val="baseline"/>
              <w:cnfStyle w:val="100000000000" w:firstRow="1" w:lastRow="0" w:firstColumn="0" w:lastColumn="0" w:oddVBand="0" w:evenVBand="0" w:oddHBand="0" w:evenHBand="0" w:firstRowFirstColumn="0" w:firstRowLastColumn="0" w:lastRowFirstColumn="0" w:lastRowLastColumn="0"/>
              <w:rPr>
                <w:rFonts w:cstheme="minorHAnsi"/>
                <w:sz w:val="26"/>
                <w:szCs w:val="26"/>
              </w:rPr>
            </w:pPr>
            <w:r w:rsidRPr="00C36410">
              <w:rPr>
                <w:sz w:val="26"/>
                <w:szCs w:val="26"/>
              </w:rPr>
              <w:t>View items and layouts used to design the screen</w:t>
            </w:r>
          </w:p>
        </w:tc>
      </w:tr>
      <w:tr w:rsidR="001F2E5C" w14:paraId="64E0D78B" w14:textId="77777777" w:rsidTr="00C36410">
        <w:trPr>
          <w:trHeight w:val="260"/>
        </w:trPr>
        <w:tc>
          <w:tcPr>
            <w:cnfStyle w:val="001000000000" w:firstRow="0" w:lastRow="0" w:firstColumn="1" w:lastColumn="0" w:oddVBand="0" w:evenVBand="0" w:oddHBand="0" w:evenHBand="0" w:firstRowFirstColumn="0" w:firstRowLastColumn="0" w:lastRowFirstColumn="0" w:lastRowLastColumn="0"/>
            <w:tcW w:w="3401" w:type="dxa"/>
          </w:tcPr>
          <w:p w14:paraId="0A2C25AD" w14:textId="3C5375E6" w:rsidR="001F2E5C" w:rsidRDefault="001F2E5C" w:rsidP="001F2E5C">
            <w:pPr>
              <w:rPr>
                <w:rFonts w:asciiTheme="minorHAnsi" w:hAnsiTheme="minorHAnsi" w:cstheme="minorHAnsi"/>
              </w:rPr>
            </w:pPr>
            <w:r>
              <w:rPr>
                <w:rFonts w:asciiTheme="minorHAnsi" w:hAnsiTheme="minorHAnsi" w:cstheme="minorHAnsi"/>
              </w:rPr>
              <w:t>Add/Edit Product Screen</w:t>
            </w:r>
          </w:p>
        </w:tc>
        <w:tc>
          <w:tcPr>
            <w:tcW w:w="5673" w:type="dxa"/>
          </w:tcPr>
          <w:p w14:paraId="79412246" w14:textId="77777777" w:rsidR="00EF79E6" w:rsidRDefault="00ED5A99"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sidRPr="0070571B">
              <w:rPr>
                <w:rFonts w:cstheme="minorHAnsi"/>
              </w:rPr>
              <w:t>Vertical Scroll</w:t>
            </w:r>
            <w:r w:rsidR="0070571B" w:rsidRPr="0070571B">
              <w:rPr>
                <w:rFonts w:cstheme="minorHAnsi"/>
              </w:rPr>
              <w:t xml:space="preserve"> </w:t>
            </w:r>
          </w:p>
          <w:p w14:paraId="2EA71972" w14:textId="77777777" w:rsidR="00EF79E6" w:rsidRDefault="0070571B"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sidRPr="0070571B">
              <w:rPr>
                <w:rFonts w:cstheme="minorHAnsi"/>
              </w:rPr>
              <w:t xml:space="preserve"> </w:t>
            </w:r>
            <w:r w:rsidR="002E1861" w:rsidRPr="0070571B">
              <w:rPr>
                <w:rFonts w:cstheme="minorHAnsi"/>
              </w:rPr>
              <w:t>Column &amp; Row</w:t>
            </w:r>
            <w:r>
              <w:rPr>
                <w:rFonts w:cstheme="minorHAnsi"/>
              </w:rPr>
              <w:t xml:space="preserve"> </w:t>
            </w:r>
          </w:p>
          <w:p w14:paraId="5AAE1ECF" w14:textId="6E3A393C" w:rsidR="0070571B" w:rsidRPr="0070571B" w:rsidRDefault="002E1861"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sidRPr="0070571B">
              <w:rPr>
                <w:rFonts w:cstheme="minorHAnsi"/>
              </w:rPr>
              <w:t>Box</w:t>
            </w:r>
          </w:p>
        </w:tc>
      </w:tr>
      <w:tr w:rsidR="001F2E5C" w14:paraId="766046E0" w14:textId="77777777" w:rsidTr="00C36410">
        <w:trPr>
          <w:trHeight w:val="251"/>
        </w:trPr>
        <w:tc>
          <w:tcPr>
            <w:cnfStyle w:val="001000000000" w:firstRow="0" w:lastRow="0" w:firstColumn="1" w:lastColumn="0" w:oddVBand="0" w:evenVBand="0" w:oddHBand="0" w:evenHBand="0" w:firstRowFirstColumn="0" w:firstRowLastColumn="0" w:lastRowFirstColumn="0" w:lastRowLastColumn="0"/>
            <w:tcW w:w="3401" w:type="dxa"/>
          </w:tcPr>
          <w:p w14:paraId="20B9E25D" w14:textId="566DE1F5" w:rsidR="001F2E5C" w:rsidRDefault="001F2E5C" w:rsidP="001F2E5C">
            <w:pPr>
              <w:rPr>
                <w:rFonts w:asciiTheme="minorHAnsi" w:hAnsiTheme="minorHAnsi" w:cstheme="minorHAnsi"/>
              </w:rPr>
            </w:pPr>
            <w:r>
              <w:rPr>
                <w:rFonts w:asciiTheme="minorHAnsi" w:hAnsiTheme="minorHAnsi" w:cstheme="minorHAnsi"/>
              </w:rPr>
              <w:t>Cart Screen</w:t>
            </w:r>
          </w:p>
        </w:tc>
        <w:tc>
          <w:tcPr>
            <w:tcW w:w="5673" w:type="dxa"/>
          </w:tcPr>
          <w:p w14:paraId="4444DBDA" w14:textId="77777777" w:rsidR="00EF79E6" w:rsidRDefault="0070571B"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Lazy vertical grid</w:t>
            </w:r>
          </w:p>
          <w:p w14:paraId="0BFACD6A" w14:textId="77777777" w:rsidR="00EF79E6" w:rsidRDefault="0070571B"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 Box </w:t>
            </w:r>
          </w:p>
          <w:p w14:paraId="162DCEB9" w14:textId="399BA10E" w:rsidR="00D07C9E" w:rsidRPr="0070571B" w:rsidRDefault="0070571B" w:rsidP="00EF79E6">
            <w:pPr>
              <w:pStyle w:val="ListParagraph"/>
              <w:numPr>
                <w:ilvl w:val="0"/>
                <w:numId w:val="43"/>
              </w:numPr>
              <w:shd w:val="clear" w:color="auto" w:fill="FFFFFF"/>
              <w:textAlignment w:val="baseline"/>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Col</w:t>
            </w:r>
            <w:r w:rsidR="0041770C">
              <w:rPr>
                <w:rFonts w:cstheme="minorHAnsi"/>
              </w:rPr>
              <w:t>umn &amp; Row</w:t>
            </w:r>
          </w:p>
        </w:tc>
      </w:tr>
      <w:tr w:rsidR="0041770C" w14:paraId="3D1B8C1D" w14:textId="77777777" w:rsidTr="00C36410">
        <w:trPr>
          <w:trHeight w:val="60"/>
        </w:trPr>
        <w:tc>
          <w:tcPr>
            <w:cnfStyle w:val="001000000000" w:firstRow="0" w:lastRow="0" w:firstColumn="1" w:lastColumn="0" w:oddVBand="0" w:evenVBand="0" w:oddHBand="0" w:evenHBand="0" w:firstRowFirstColumn="0" w:firstRowLastColumn="0" w:lastRowFirstColumn="0" w:lastRowLastColumn="0"/>
            <w:tcW w:w="3401" w:type="dxa"/>
          </w:tcPr>
          <w:p w14:paraId="668BFE00" w14:textId="32C17AC0" w:rsidR="0041770C" w:rsidRDefault="0041770C" w:rsidP="0041770C">
            <w:pPr>
              <w:rPr>
                <w:rFonts w:asciiTheme="minorHAnsi" w:hAnsiTheme="minorHAnsi" w:cstheme="minorHAnsi"/>
              </w:rPr>
            </w:pPr>
            <w:r>
              <w:rPr>
                <w:rFonts w:asciiTheme="minorHAnsi" w:hAnsiTheme="minorHAnsi" w:cstheme="minorHAnsi"/>
              </w:rPr>
              <w:t>Home Screen</w:t>
            </w:r>
          </w:p>
        </w:tc>
        <w:tc>
          <w:tcPr>
            <w:tcW w:w="5673" w:type="dxa"/>
          </w:tcPr>
          <w:p w14:paraId="4DE3A7A7" w14:textId="77777777" w:rsidR="00EF79E6"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 xml:space="preserve">Lazy vertical grid </w:t>
            </w:r>
          </w:p>
          <w:p w14:paraId="6ABE654D" w14:textId="59C6CFED" w:rsidR="00EF79E6"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 xml:space="preserve">Box </w:t>
            </w:r>
          </w:p>
          <w:p w14:paraId="239C454E" w14:textId="1310FDBA" w:rsidR="0041770C" w:rsidRPr="0041770C"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Column &amp; Row</w:t>
            </w:r>
          </w:p>
        </w:tc>
      </w:tr>
      <w:tr w:rsidR="0041770C" w14:paraId="041E72BA" w14:textId="77777777" w:rsidTr="00C36410">
        <w:trPr>
          <w:trHeight w:val="60"/>
        </w:trPr>
        <w:tc>
          <w:tcPr>
            <w:cnfStyle w:val="001000000000" w:firstRow="0" w:lastRow="0" w:firstColumn="1" w:lastColumn="0" w:oddVBand="0" w:evenVBand="0" w:oddHBand="0" w:evenHBand="0" w:firstRowFirstColumn="0" w:firstRowLastColumn="0" w:lastRowFirstColumn="0" w:lastRowLastColumn="0"/>
            <w:tcW w:w="3401" w:type="dxa"/>
          </w:tcPr>
          <w:p w14:paraId="64DB1903" w14:textId="0DCAD134" w:rsidR="0041770C" w:rsidRDefault="0041770C" w:rsidP="0041770C">
            <w:pPr>
              <w:rPr>
                <w:rFonts w:asciiTheme="minorHAnsi" w:hAnsiTheme="minorHAnsi" w:cstheme="minorHAnsi"/>
              </w:rPr>
            </w:pPr>
            <w:r>
              <w:rPr>
                <w:rFonts w:asciiTheme="minorHAnsi" w:hAnsiTheme="minorHAnsi" w:cstheme="minorHAnsi"/>
              </w:rPr>
              <w:t>Item Screen</w:t>
            </w:r>
          </w:p>
        </w:tc>
        <w:tc>
          <w:tcPr>
            <w:tcW w:w="5673" w:type="dxa"/>
          </w:tcPr>
          <w:p w14:paraId="4FB67F7B" w14:textId="77777777" w:rsidR="00EF79E6"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 xml:space="preserve">Vertical Scroll </w:t>
            </w:r>
          </w:p>
          <w:p w14:paraId="2CF2E896" w14:textId="7AB0675D" w:rsidR="00EF79E6"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 xml:space="preserve">Column &amp; Row </w:t>
            </w:r>
          </w:p>
          <w:p w14:paraId="445B782F" w14:textId="3CB13F58" w:rsidR="0041770C" w:rsidRPr="0041770C"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Box</w:t>
            </w:r>
          </w:p>
        </w:tc>
      </w:tr>
      <w:tr w:rsidR="001F2E5C" w14:paraId="68AFE098" w14:textId="77777777" w:rsidTr="00C36410">
        <w:trPr>
          <w:trHeight w:val="305"/>
        </w:trPr>
        <w:tc>
          <w:tcPr>
            <w:cnfStyle w:val="001000000000" w:firstRow="0" w:lastRow="0" w:firstColumn="1" w:lastColumn="0" w:oddVBand="0" w:evenVBand="0" w:oddHBand="0" w:evenHBand="0" w:firstRowFirstColumn="0" w:firstRowLastColumn="0" w:lastRowFirstColumn="0" w:lastRowLastColumn="0"/>
            <w:tcW w:w="3401" w:type="dxa"/>
          </w:tcPr>
          <w:p w14:paraId="1F240045" w14:textId="1692BE50" w:rsidR="001F2E5C" w:rsidRDefault="001F2E5C" w:rsidP="001F2E5C">
            <w:pPr>
              <w:rPr>
                <w:rFonts w:asciiTheme="minorHAnsi" w:hAnsiTheme="minorHAnsi" w:cstheme="minorHAnsi"/>
              </w:rPr>
            </w:pPr>
            <w:r>
              <w:rPr>
                <w:rFonts w:asciiTheme="minorHAnsi" w:hAnsiTheme="minorHAnsi" w:cstheme="minorHAnsi"/>
              </w:rPr>
              <w:t>Login Screen</w:t>
            </w:r>
          </w:p>
        </w:tc>
        <w:tc>
          <w:tcPr>
            <w:tcW w:w="5673" w:type="dxa"/>
          </w:tcPr>
          <w:p w14:paraId="47A9C0AC" w14:textId="77777777" w:rsidR="00EF79E6"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 xml:space="preserve"> Column &amp; Row</w:t>
            </w:r>
          </w:p>
          <w:p w14:paraId="432B2178" w14:textId="4ACA22E6" w:rsidR="00936662" w:rsidRPr="0041770C" w:rsidRDefault="0041770C"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41770C">
              <w:rPr>
                <w:rFonts w:cstheme="minorHAnsi"/>
              </w:rPr>
              <w:t>Box</w:t>
            </w:r>
          </w:p>
        </w:tc>
      </w:tr>
      <w:tr w:rsidR="001F2E5C" w14:paraId="52D74617" w14:textId="77777777" w:rsidTr="00C36410">
        <w:trPr>
          <w:trHeight w:val="116"/>
        </w:trPr>
        <w:tc>
          <w:tcPr>
            <w:cnfStyle w:val="001000000000" w:firstRow="0" w:lastRow="0" w:firstColumn="1" w:lastColumn="0" w:oddVBand="0" w:evenVBand="0" w:oddHBand="0" w:evenHBand="0" w:firstRowFirstColumn="0" w:firstRowLastColumn="0" w:lastRowFirstColumn="0" w:lastRowLastColumn="0"/>
            <w:tcW w:w="3401" w:type="dxa"/>
          </w:tcPr>
          <w:p w14:paraId="3E48058E" w14:textId="5FCD2633" w:rsidR="001F2E5C" w:rsidRDefault="001F2E5C" w:rsidP="001F2E5C">
            <w:pPr>
              <w:rPr>
                <w:rFonts w:asciiTheme="minorHAnsi" w:hAnsiTheme="minorHAnsi" w:cstheme="minorHAnsi"/>
              </w:rPr>
            </w:pPr>
            <w:r>
              <w:rPr>
                <w:rFonts w:asciiTheme="minorHAnsi" w:hAnsiTheme="minorHAnsi" w:cstheme="minorHAnsi"/>
              </w:rPr>
              <w:t>Register Screen</w:t>
            </w:r>
          </w:p>
        </w:tc>
        <w:tc>
          <w:tcPr>
            <w:tcW w:w="5673" w:type="dxa"/>
          </w:tcPr>
          <w:p w14:paraId="29E9A7BF" w14:textId="77777777" w:rsidR="00EF79E6"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Column &amp; Row</w:t>
            </w:r>
          </w:p>
          <w:p w14:paraId="6C09E65C" w14:textId="1927E0D9" w:rsidR="00936662" w:rsidRPr="00775377"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Box</w:t>
            </w:r>
          </w:p>
        </w:tc>
      </w:tr>
      <w:tr w:rsidR="001F2E5C" w14:paraId="543C0C2B" w14:textId="77777777" w:rsidTr="00C36410">
        <w:trPr>
          <w:trHeight w:val="60"/>
        </w:trPr>
        <w:tc>
          <w:tcPr>
            <w:cnfStyle w:val="001000000000" w:firstRow="0" w:lastRow="0" w:firstColumn="1" w:lastColumn="0" w:oddVBand="0" w:evenVBand="0" w:oddHBand="0" w:evenHBand="0" w:firstRowFirstColumn="0" w:firstRowLastColumn="0" w:lastRowFirstColumn="0" w:lastRowLastColumn="0"/>
            <w:tcW w:w="3401" w:type="dxa"/>
          </w:tcPr>
          <w:p w14:paraId="27A8C523" w14:textId="04BF9983" w:rsidR="001F2E5C" w:rsidRDefault="001F2E5C" w:rsidP="001F2E5C">
            <w:pPr>
              <w:rPr>
                <w:rFonts w:asciiTheme="minorHAnsi" w:hAnsiTheme="minorHAnsi" w:cstheme="minorHAnsi"/>
              </w:rPr>
            </w:pPr>
            <w:r>
              <w:rPr>
                <w:rFonts w:asciiTheme="minorHAnsi" w:hAnsiTheme="minorHAnsi" w:cstheme="minorHAnsi"/>
              </w:rPr>
              <w:t>Welcome Page</w:t>
            </w:r>
          </w:p>
        </w:tc>
        <w:tc>
          <w:tcPr>
            <w:tcW w:w="5673" w:type="dxa"/>
          </w:tcPr>
          <w:p w14:paraId="1537330C" w14:textId="77777777" w:rsidR="00EF79E6"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Column</w:t>
            </w:r>
          </w:p>
          <w:p w14:paraId="109F8EF5" w14:textId="2F20B7C8" w:rsidR="00C56795" w:rsidRPr="00775377"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Box</w:t>
            </w:r>
            <w:r w:rsidR="00C56795" w:rsidRPr="00775377">
              <w:rPr>
                <w:rFonts w:cstheme="minorHAnsi"/>
              </w:rPr>
              <w:t xml:space="preserve"> </w:t>
            </w:r>
          </w:p>
        </w:tc>
      </w:tr>
      <w:tr w:rsidR="00775377" w14:paraId="079B35A3" w14:textId="77777777" w:rsidTr="00C36410">
        <w:trPr>
          <w:trHeight w:val="458"/>
        </w:trPr>
        <w:tc>
          <w:tcPr>
            <w:cnfStyle w:val="001000000000" w:firstRow="0" w:lastRow="0" w:firstColumn="1" w:lastColumn="0" w:oddVBand="0" w:evenVBand="0" w:oddHBand="0" w:evenHBand="0" w:firstRowFirstColumn="0" w:firstRowLastColumn="0" w:lastRowFirstColumn="0" w:lastRowLastColumn="0"/>
            <w:tcW w:w="3401" w:type="dxa"/>
          </w:tcPr>
          <w:p w14:paraId="1EABAC2F" w14:textId="2B2491AA" w:rsidR="00775377" w:rsidRDefault="00775377" w:rsidP="00775377">
            <w:pPr>
              <w:rPr>
                <w:rFonts w:asciiTheme="minorHAnsi" w:hAnsiTheme="minorHAnsi" w:cstheme="minorHAnsi"/>
              </w:rPr>
            </w:pPr>
            <w:r>
              <w:rPr>
                <w:rFonts w:asciiTheme="minorHAnsi" w:hAnsiTheme="minorHAnsi" w:cstheme="minorHAnsi"/>
              </w:rPr>
              <w:t>My Orders Screen</w:t>
            </w:r>
          </w:p>
        </w:tc>
        <w:tc>
          <w:tcPr>
            <w:tcW w:w="5673" w:type="dxa"/>
          </w:tcPr>
          <w:p w14:paraId="32CA7638" w14:textId="77777777" w:rsidR="00EF79E6"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Lazy vertical grid</w:t>
            </w:r>
          </w:p>
          <w:p w14:paraId="6000B1DE" w14:textId="77777777" w:rsidR="00EF79E6"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Box</w:t>
            </w:r>
          </w:p>
          <w:p w14:paraId="3AF94364" w14:textId="02A3C672" w:rsidR="00775377" w:rsidRPr="00775377" w:rsidRDefault="0077537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775377">
              <w:rPr>
                <w:rFonts w:cstheme="minorHAnsi"/>
              </w:rPr>
              <w:t>Column &amp; Row</w:t>
            </w:r>
          </w:p>
        </w:tc>
      </w:tr>
      <w:tr w:rsidR="00775377" w14:paraId="4966079E" w14:textId="77777777" w:rsidTr="00C36410">
        <w:trPr>
          <w:trHeight w:val="89"/>
        </w:trPr>
        <w:tc>
          <w:tcPr>
            <w:cnfStyle w:val="001000000000" w:firstRow="0" w:lastRow="0" w:firstColumn="1" w:lastColumn="0" w:oddVBand="0" w:evenVBand="0" w:oddHBand="0" w:evenHBand="0" w:firstRowFirstColumn="0" w:firstRowLastColumn="0" w:lastRowFirstColumn="0" w:lastRowLastColumn="0"/>
            <w:tcW w:w="3401" w:type="dxa"/>
          </w:tcPr>
          <w:p w14:paraId="200A6401" w14:textId="7D111D95" w:rsidR="00775377" w:rsidRDefault="00775377" w:rsidP="00775377">
            <w:pPr>
              <w:rPr>
                <w:rFonts w:asciiTheme="minorHAnsi" w:hAnsiTheme="minorHAnsi" w:cstheme="minorHAnsi"/>
              </w:rPr>
            </w:pPr>
            <w:r>
              <w:rPr>
                <w:rFonts w:asciiTheme="minorHAnsi" w:hAnsiTheme="minorHAnsi" w:cstheme="minorHAnsi"/>
              </w:rPr>
              <w:t>Order Details Screen</w:t>
            </w:r>
          </w:p>
        </w:tc>
        <w:tc>
          <w:tcPr>
            <w:tcW w:w="5673" w:type="dxa"/>
          </w:tcPr>
          <w:p w14:paraId="15FD445C" w14:textId="77777777" w:rsidR="00EF79E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Lazy vertical grid</w:t>
            </w:r>
          </w:p>
          <w:p w14:paraId="23FBDD41" w14:textId="77777777" w:rsidR="00EF79E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Box</w:t>
            </w:r>
          </w:p>
          <w:p w14:paraId="49AB3D93" w14:textId="7EC69981" w:rsidR="00775377" w:rsidRP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Column &amp; Row</w:t>
            </w:r>
          </w:p>
        </w:tc>
      </w:tr>
      <w:tr w:rsidR="008B0F33" w14:paraId="6C1679F4" w14:textId="77777777" w:rsidTr="00C36410">
        <w:trPr>
          <w:trHeight w:val="67"/>
        </w:trPr>
        <w:tc>
          <w:tcPr>
            <w:cnfStyle w:val="001000000000" w:firstRow="0" w:lastRow="0" w:firstColumn="1" w:lastColumn="0" w:oddVBand="0" w:evenVBand="0" w:oddHBand="0" w:evenHBand="0" w:firstRowFirstColumn="0" w:firstRowLastColumn="0" w:lastRowFirstColumn="0" w:lastRowLastColumn="0"/>
            <w:tcW w:w="3401" w:type="dxa"/>
          </w:tcPr>
          <w:p w14:paraId="7D05F3D2" w14:textId="22C56F2D" w:rsidR="008B0F33" w:rsidRDefault="008B0F33" w:rsidP="008B0F33">
            <w:pPr>
              <w:rPr>
                <w:rFonts w:asciiTheme="minorHAnsi" w:hAnsiTheme="minorHAnsi" w:cstheme="minorHAnsi"/>
              </w:rPr>
            </w:pPr>
            <w:r>
              <w:rPr>
                <w:rFonts w:asciiTheme="minorHAnsi" w:hAnsiTheme="minorHAnsi" w:cstheme="minorHAnsi"/>
              </w:rPr>
              <w:t>Delivery Screen</w:t>
            </w:r>
          </w:p>
        </w:tc>
        <w:tc>
          <w:tcPr>
            <w:tcW w:w="5673" w:type="dxa"/>
          </w:tcPr>
          <w:p w14:paraId="28DD1DF4" w14:textId="77777777" w:rsidR="00EF79E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Column</w:t>
            </w:r>
          </w:p>
          <w:p w14:paraId="6867AAF5" w14:textId="4D93597E" w:rsidR="008B0F33" w:rsidRP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 xml:space="preserve">Box </w:t>
            </w:r>
          </w:p>
        </w:tc>
      </w:tr>
      <w:tr w:rsidR="008B0F33" w14:paraId="778C6B8B" w14:textId="77777777" w:rsidTr="00C36410">
        <w:trPr>
          <w:trHeight w:val="152"/>
        </w:trPr>
        <w:tc>
          <w:tcPr>
            <w:cnfStyle w:val="001000000000" w:firstRow="0" w:lastRow="0" w:firstColumn="1" w:lastColumn="0" w:oddVBand="0" w:evenVBand="0" w:oddHBand="0" w:evenHBand="0" w:firstRowFirstColumn="0" w:firstRowLastColumn="0" w:lastRowFirstColumn="0" w:lastRowLastColumn="0"/>
            <w:tcW w:w="3401" w:type="dxa"/>
          </w:tcPr>
          <w:p w14:paraId="06ED75E3" w14:textId="262E2935" w:rsidR="008B0F33" w:rsidRDefault="008B0F33" w:rsidP="008B0F33">
            <w:pPr>
              <w:rPr>
                <w:rFonts w:asciiTheme="minorHAnsi" w:hAnsiTheme="minorHAnsi" w:cstheme="minorHAnsi"/>
              </w:rPr>
            </w:pPr>
            <w:r>
              <w:rPr>
                <w:rFonts w:asciiTheme="minorHAnsi" w:hAnsiTheme="minorHAnsi" w:cstheme="minorHAnsi"/>
              </w:rPr>
              <w:t>Payment Screen</w:t>
            </w:r>
          </w:p>
        </w:tc>
        <w:tc>
          <w:tcPr>
            <w:tcW w:w="5673" w:type="dxa"/>
          </w:tcPr>
          <w:p w14:paraId="743FD5F5" w14:textId="77777777" w:rsidR="00EF79E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8B0F33">
              <w:rPr>
                <w:rFonts w:cstheme="minorHAnsi"/>
              </w:rPr>
              <w:t>Column</w:t>
            </w:r>
          </w:p>
          <w:p w14:paraId="5ED048F9" w14:textId="50000553" w:rsidR="008B0F33" w:rsidRPr="00EF79E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EF79E6">
              <w:rPr>
                <w:rFonts w:cstheme="minorHAnsi"/>
              </w:rPr>
              <w:t xml:space="preserve">Box </w:t>
            </w:r>
          </w:p>
        </w:tc>
      </w:tr>
      <w:tr w:rsidR="008B0F33" w14:paraId="51FA342F" w14:textId="77777777" w:rsidTr="00C36410">
        <w:trPr>
          <w:trHeight w:val="725"/>
        </w:trPr>
        <w:tc>
          <w:tcPr>
            <w:cnfStyle w:val="001000000000" w:firstRow="0" w:lastRow="0" w:firstColumn="1" w:lastColumn="0" w:oddVBand="0" w:evenVBand="0" w:oddHBand="0" w:evenHBand="0" w:firstRowFirstColumn="0" w:firstRowLastColumn="0" w:lastRowFirstColumn="0" w:lastRowLastColumn="0"/>
            <w:tcW w:w="3401" w:type="dxa"/>
          </w:tcPr>
          <w:p w14:paraId="411C4A0C" w14:textId="7260149F" w:rsidR="008B0F33" w:rsidRDefault="008B0F33" w:rsidP="008B0F33">
            <w:pPr>
              <w:rPr>
                <w:rFonts w:asciiTheme="minorHAnsi" w:hAnsiTheme="minorHAnsi" w:cstheme="minorHAnsi"/>
              </w:rPr>
            </w:pPr>
            <w:r>
              <w:rPr>
                <w:rFonts w:asciiTheme="minorHAnsi" w:hAnsiTheme="minorHAnsi" w:cstheme="minorHAnsi"/>
              </w:rPr>
              <w:t>Profile Screen</w:t>
            </w:r>
          </w:p>
        </w:tc>
        <w:tc>
          <w:tcPr>
            <w:tcW w:w="5673" w:type="dxa"/>
          </w:tcPr>
          <w:p w14:paraId="6FB6938A" w14:textId="40E7FB37" w:rsid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Row &amp; Column</w:t>
            </w:r>
          </w:p>
          <w:p w14:paraId="75517B75" w14:textId="7708E049" w:rsidR="008B0F33" w:rsidRPr="00742BEC"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Box</w:t>
            </w:r>
          </w:p>
        </w:tc>
      </w:tr>
      <w:tr w:rsidR="008B0F33" w14:paraId="61B51E45" w14:textId="77777777" w:rsidTr="00C36410">
        <w:trPr>
          <w:trHeight w:val="290"/>
        </w:trPr>
        <w:tc>
          <w:tcPr>
            <w:cnfStyle w:val="001000000000" w:firstRow="0" w:lastRow="0" w:firstColumn="1" w:lastColumn="0" w:oddVBand="0" w:evenVBand="0" w:oddHBand="0" w:evenHBand="0" w:firstRowFirstColumn="0" w:firstRowLastColumn="0" w:lastRowFirstColumn="0" w:lastRowLastColumn="0"/>
            <w:tcW w:w="3401" w:type="dxa"/>
          </w:tcPr>
          <w:p w14:paraId="56DFCD8C" w14:textId="5C4D5C89" w:rsidR="008B0F33" w:rsidRDefault="008B0F33" w:rsidP="008B0F33">
            <w:pPr>
              <w:rPr>
                <w:rFonts w:asciiTheme="minorHAnsi" w:hAnsiTheme="minorHAnsi" w:cstheme="minorHAnsi"/>
              </w:rPr>
            </w:pPr>
            <w:r>
              <w:rPr>
                <w:rFonts w:asciiTheme="minorHAnsi" w:hAnsiTheme="minorHAnsi" w:cstheme="minorHAnsi"/>
              </w:rPr>
              <w:t>Edit Profile Screen</w:t>
            </w:r>
          </w:p>
        </w:tc>
        <w:tc>
          <w:tcPr>
            <w:tcW w:w="5673" w:type="dxa"/>
          </w:tcPr>
          <w:p w14:paraId="7AA3C446" w14:textId="77777777" w:rsid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Box</w:t>
            </w:r>
          </w:p>
          <w:p w14:paraId="62DD5FE7" w14:textId="5183447D" w:rsidR="008B0F33" w:rsidRPr="00181449"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Column</w:t>
            </w:r>
          </w:p>
        </w:tc>
      </w:tr>
      <w:tr w:rsidR="008B0F33" w14:paraId="160A6DEE" w14:textId="77777777" w:rsidTr="00C36410">
        <w:trPr>
          <w:trHeight w:val="278"/>
        </w:trPr>
        <w:tc>
          <w:tcPr>
            <w:cnfStyle w:val="001000000000" w:firstRow="0" w:lastRow="0" w:firstColumn="1" w:lastColumn="0" w:oddVBand="0" w:evenVBand="0" w:oddHBand="0" w:evenHBand="0" w:firstRowFirstColumn="0" w:firstRowLastColumn="0" w:lastRowFirstColumn="0" w:lastRowLastColumn="0"/>
            <w:tcW w:w="3401" w:type="dxa"/>
          </w:tcPr>
          <w:p w14:paraId="4C244B36" w14:textId="4623FA2D" w:rsidR="008B0F33" w:rsidRDefault="008B0F33" w:rsidP="008B0F33">
            <w:pPr>
              <w:rPr>
                <w:rFonts w:asciiTheme="minorHAnsi" w:hAnsiTheme="minorHAnsi" w:cstheme="minorHAnsi"/>
              </w:rPr>
            </w:pPr>
            <w:r>
              <w:rPr>
                <w:rFonts w:asciiTheme="minorHAnsi" w:hAnsiTheme="minorHAnsi" w:cstheme="minorHAnsi"/>
              </w:rPr>
              <w:lastRenderedPageBreak/>
              <w:t>Add/ Edit Reviews Screen</w:t>
            </w:r>
          </w:p>
        </w:tc>
        <w:tc>
          <w:tcPr>
            <w:tcW w:w="5673" w:type="dxa"/>
          </w:tcPr>
          <w:p w14:paraId="67A8DC10" w14:textId="77777777" w:rsid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Box</w:t>
            </w:r>
          </w:p>
          <w:p w14:paraId="27662E49" w14:textId="6DAC95D7" w:rsidR="008B0F33" w:rsidRPr="00E12CA6"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Column &amp; Row</w:t>
            </w:r>
          </w:p>
        </w:tc>
      </w:tr>
      <w:tr w:rsidR="008B0F33" w14:paraId="69E27AB8" w14:textId="77777777" w:rsidTr="00C36410">
        <w:trPr>
          <w:trHeight w:val="278"/>
        </w:trPr>
        <w:tc>
          <w:tcPr>
            <w:cnfStyle w:val="001000000000" w:firstRow="0" w:lastRow="0" w:firstColumn="1" w:lastColumn="0" w:oddVBand="0" w:evenVBand="0" w:oddHBand="0" w:evenHBand="0" w:firstRowFirstColumn="0" w:firstRowLastColumn="0" w:lastRowFirstColumn="0" w:lastRowLastColumn="0"/>
            <w:tcW w:w="3401" w:type="dxa"/>
          </w:tcPr>
          <w:p w14:paraId="65C70BDE" w14:textId="29F21FE8" w:rsidR="008B0F33" w:rsidRDefault="008B0F33" w:rsidP="008B0F33">
            <w:pPr>
              <w:rPr>
                <w:rFonts w:asciiTheme="minorHAnsi" w:hAnsiTheme="minorHAnsi" w:cstheme="minorHAnsi"/>
              </w:rPr>
            </w:pPr>
            <w:r>
              <w:rPr>
                <w:rFonts w:asciiTheme="minorHAnsi" w:hAnsiTheme="minorHAnsi" w:cstheme="minorHAnsi"/>
              </w:rPr>
              <w:t>Reviews Screen</w:t>
            </w:r>
          </w:p>
        </w:tc>
        <w:tc>
          <w:tcPr>
            <w:tcW w:w="5673" w:type="dxa"/>
          </w:tcPr>
          <w:p w14:paraId="6A988ADE" w14:textId="77777777" w:rsidR="008B0F33" w:rsidRDefault="008B0F33"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Box</w:t>
            </w:r>
          </w:p>
          <w:p w14:paraId="25BE9C3A" w14:textId="71A78EF2" w:rsidR="00D70F17" w:rsidRDefault="00D70F1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Lazy vertical grid</w:t>
            </w:r>
          </w:p>
          <w:p w14:paraId="201F3FE2" w14:textId="2FC36948" w:rsidR="008B0F33" w:rsidRPr="0070571B" w:rsidRDefault="00D70F17" w:rsidP="00EF79E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Column &amp; Row</w:t>
            </w:r>
          </w:p>
        </w:tc>
      </w:tr>
      <w:tr w:rsidR="008B0F33" w14:paraId="197DE9C5" w14:textId="77777777" w:rsidTr="00C36410">
        <w:trPr>
          <w:trHeight w:val="278"/>
        </w:trPr>
        <w:tc>
          <w:tcPr>
            <w:cnfStyle w:val="001000000000" w:firstRow="0" w:lastRow="0" w:firstColumn="1" w:lastColumn="0" w:oddVBand="0" w:evenVBand="0" w:oddHBand="0" w:evenHBand="0" w:firstRowFirstColumn="0" w:firstRowLastColumn="0" w:lastRowFirstColumn="0" w:lastRowLastColumn="0"/>
            <w:tcW w:w="3401" w:type="dxa"/>
          </w:tcPr>
          <w:p w14:paraId="620F4AEA" w14:textId="5BE7B278" w:rsidR="008B0F33" w:rsidRDefault="008B0F33" w:rsidP="008B0F33">
            <w:pPr>
              <w:rPr>
                <w:rFonts w:asciiTheme="minorHAnsi" w:hAnsiTheme="minorHAnsi" w:cstheme="minorHAnsi"/>
              </w:rPr>
            </w:pPr>
            <w:r>
              <w:rPr>
                <w:rFonts w:asciiTheme="minorHAnsi" w:hAnsiTheme="minorHAnsi" w:cstheme="minorHAnsi"/>
              </w:rPr>
              <w:t>Wishlist Screen</w:t>
            </w:r>
          </w:p>
        </w:tc>
        <w:tc>
          <w:tcPr>
            <w:tcW w:w="5673" w:type="dxa"/>
          </w:tcPr>
          <w:p w14:paraId="75F78BFA" w14:textId="77777777" w:rsidR="008B0F33" w:rsidRPr="00A769EE" w:rsidRDefault="00D70F17" w:rsidP="00A769EE">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A769EE">
              <w:rPr>
                <w:rFonts w:cstheme="minorHAnsi"/>
              </w:rPr>
              <w:t xml:space="preserve">Lazy </w:t>
            </w:r>
            <w:r w:rsidR="00D54E2C" w:rsidRPr="00A769EE">
              <w:rPr>
                <w:rFonts w:cstheme="minorHAnsi"/>
              </w:rPr>
              <w:t>vertical grid</w:t>
            </w:r>
          </w:p>
          <w:p w14:paraId="34102C62" w14:textId="77777777" w:rsidR="00D54E2C" w:rsidRPr="00A769EE" w:rsidRDefault="00D54E2C" w:rsidP="00A769EE">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A769EE">
              <w:rPr>
                <w:rFonts w:cstheme="minorHAnsi"/>
              </w:rPr>
              <w:t>Column &amp; Row</w:t>
            </w:r>
          </w:p>
          <w:p w14:paraId="7FB9E472" w14:textId="1420AF99" w:rsidR="00D54E2C" w:rsidRPr="00A769EE" w:rsidRDefault="00F9378D" w:rsidP="00A769EE">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cstheme="minorHAnsi"/>
              </w:rPr>
            </w:pPr>
            <w:r w:rsidRPr="00A769EE">
              <w:rPr>
                <w:rFonts w:cstheme="minorHAnsi"/>
              </w:rPr>
              <w:t>Box</w:t>
            </w:r>
          </w:p>
        </w:tc>
      </w:tr>
    </w:tbl>
    <w:p w14:paraId="4A08D66A" w14:textId="41A1A986" w:rsidR="001F2E5C" w:rsidRDefault="001F2E5C" w:rsidP="001F2E5C">
      <w:pPr>
        <w:jc w:val="center"/>
        <w:rPr>
          <w:rFonts w:asciiTheme="minorHAnsi" w:hAnsiTheme="minorHAnsi" w:cstheme="minorHAnsi"/>
        </w:rPr>
      </w:pPr>
    </w:p>
    <w:p w14:paraId="71F16426" w14:textId="549C0A47" w:rsidR="001F2E5C" w:rsidRDefault="001F2E5C" w:rsidP="001F2E5C">
      <w:pPr>
        <w:jc w:val="center"/>
        <w:rPr>
          <w:rFonts w:asciiTheme="minorHAnsi" w:hAnsiTheme="minorHAnsi" w:cstheme="minorHAnsi"/>
        </w:rPr>
      </w:pPr>
    </w:p>
    <w:p w14:paraId="01432508" w14:textId="653003DD" w:rsidR="001F2E5C" w:rsidRDefault="001F2E5C" w:rsidP="001F2E5C">
      <w:pPr>
        <w:jc w:val="center"/>
        <w:rPr>
          <w:rFonts w:asciiTheme="minorHAnsi" w:hAnsiTheme="minorHAnsi" w:cstheme="minorHAnsi"/>
        </w:rPr>
      </w:pPr>
    </w:p>
    <w:p w14:paraId="7E111EAB" w14:textId="3B31BE52" w:rsidR="001F2E5C" w:rsidRDefault="001F2E5C" w:rsidP="001F2E5C">
      <w:pPr>
        <w:jc w:val="center"/>
        <w:rPr>
          <w:rFonts w:asciiTheme="minorHAnsi" w:hAnsiTheme="minorHAnsi" w:cstheme="minorHAnsi"/>
        </w:rPr>
      </w:pPr>
    </w:p>
    <w:p w14:paraId="7E5F20DC" w14:textId="4DF4002C" w:rsidR="001F2E5C" w:rsidRDefault="001F2E5C" w:rsidP="001F2E5C">
      <w:pPr>
        <w:jc w:val="center"/>
        <w:rPr>
          <w:rFonts w:asciiTheme="minorHAnsi" w:hAnsiTheme="minorHAnsi" w:cstheme="minorHAnsi"/>
        </w:rPr>
      </w:pPr>
    </w:p>
    <w:p w14:paraId="24B77F50" w14:textId="2E9BE60C" w:rsidR="001F2E5C" w:rsidRDefault="001F2E5C" w:rsidP="001F2E5C">
      <w:pPr>
        <w:jc w:val="center"/>
        <w:rPr>
          <w:rFonts w:asciiTheme="minorHAnsi" w:hAnsiTheme="minorHAnsi" w:cstheme="minorHAnsi"/>
        </w:rPr>
      </w:pPr>
    </w:p>
    <w:p w14:paraId="2DD526DD" w14:textId="6B185480" w:rsidR="001F2E5C" w:rsidRDefault="001F2E5C" w:rsidP="001F2E5C">
      <w:pPr>
        <w:jc w:val="center"/>
        <w:rPr>
          <w:rFonts w:asciiTheme="minorHAnsi" w:hAnsiTheme="minorHAnsi" w:cstheme="minorHAnsi"/>
        </w:rPr>
      </w:pPr>
    </w:p>
    <w:p w14:paraId="1F6EB1CE" w14:textId="700200B8" w:rsidR="001F2E5C" w:rsidRDefault="001F2E5C" w:rsidP="001F2E5C">
      <w:pPr>
        <w:jc w:val="center"/>
        <w:rPr>
          <w:rFonts w:asciiTheme="minorHAnsi" w:hAnsiTheme="minorHAnsi" w:cstheme="minorHAnsi"/>
        </w:rPr>
      </w:pPr>
    </w:p>
    <w:p w14:paraId="17E2972B" w14:textId="61715CB8" w:rsidR="001F2E5C" w:rsidRDefault="001F2E5C" w:rsidP="001F2E5C">
      <w:pPr>
        <w:jc w:val="center"/>
        <w:rPr>
          <w:rFonts w:asciiTheme="minorHAnsi" w:hAnsiTheme="minorHAnsi" w:cstheme="minorHAnsi"/>
        </w:rPr>
      </w:pPr>
    </w:p>
    <w:p w14:paraId="54FEF29B" w14:textId="53AE1680" w:rsidR="001F2E5C" w:rsidRDefault="001F2E5C" w:rsidP="001F2E5C">
      <w:pPr>
        <w:jc w:val="center"/>
        <w:rPr>
          <w:rFonts w:asciiTheme="minorHAnsi" w:hAnsiTheme="minorHAnsi" w:cstheme="minorHAnsi"/>
        </w:rPr>
      </w:pPr>
    </w:p>
    <w:p w14:paraId="58A1FF72" w14:textId="59D1952D" w:rsidR="001F2E5C" w:rsidRDefault="001F2E5C" w:rsidP="001F2E5C">
      <w:pPr>
        <w:jc w:val="center"/>
        <w:rPr>
          <w:rFonts w:asciiTheme="minorHAnsi" w:hAnsiTheme="minorHAnsi" w:cstheme="minorHAnsi"/>
        </w:rPr>
      </w:pPr>
    </w:p>
    <w:p w14:paraId="5854B43E" w14:textId="449380A5" w:rsidR="001F2E5C" w:rsidRDefault="001F2E5C" w:rsidP="001F2E5C">
      <w:pPr>
        <w:jc w:val="center"/>
        <w:rPr>
          <w:rFonts w:asciiTheme="minorHAnsi" w:hAnsiTheme="minorHAnsi" w:cstheme="minorHAnsi"/>
        </w:rPr>
      </w:pPr>
    </w:p>
    <w:p w14:paraId="69BB16C6" w14:textId="4965AC28" w:rsidR="001F2E5C" w:rsidRDefault="001F2E5C" w:rsidP="001F2E5C">
      <w:pPr>
        <w:jc w:val="center"/>
        <w:rPr>
          <w:rFonts w:asciiTheme="minorHAnsi" w:hAnsiTheme="minorHAnsi" w:cstheme="minorHAnsi"/>
        </w:rPr>
      </w:pPr>
    </w:p>
    <w:p w14:paraId="5C8A4888" w14:textId="400D669E" w:rsidR="001F2E5C" w:rsidRDefault="001F2E5C" w:rsidP="001F2E5C">
      <w:pPr>
        <w:jc w:val="center"/>
        <w:rPr>
          <w:rFonts w:asciiTheme="minorHAnsi" w:hAnsiTheme="minorHAnsi" w:cstheme="minorHAnsi"/>
        </w:rPr>
      </w:pPr>
    </w:p>
    <w:p w14:paraId="5D2693BD" w14:textId="2BFE996C" w:rsidR="001F2E5C" w:rsidRDefault="001F2E5C" w:rsidP="001F2E5C">
      <w:pPr>
        <w:jc w:val="center"/>
        <w:rPr>
          <w:rFonts w:asciiTheme="minorHAnsi" w:hAnsiTheme="minorHAnsi" w:cstheme="minorHAnsi"/>
        </w:rPr>
      </w:pPr>
    </w:p>
    <w:p w14:paraId="61507CF4" w14:textId="67D689BC" w:rsidR="001F2E5C" w:rsidRDefault="001F2E5C" w:rsidP="001F2E5C">
      <w:pPr>
        <w:jc w:val="center"/>
        <w:rPr>
          <w:rFonts w:asciiTheme="minorHAnsi" w:hAnsiTheme="minorHAnsi" w:cstheme="minorHAnsi"/>
        </w:rPr>
      </w:pPr>
    </w:p>
    <w:p w14:paraId="2C6EDD1F" w14:textId="3425B059" w:rsidR="001F2E5C" w:rsidRDefault="001F2E5C" w:rsidP="001F2E5C">
      <w:pPr>
        <w:jc w:val="center"/>
        <w:rPr>
          <w:rFonts w:asciiTheme="minorHAnsi" w:hAnsiTheme="minorHAnsi" w:cstheme="minorHAnsi"/>
        </w:rPr>
      </w:pPr>
    </w:p>
    <w:p w14:paraId="24EB281E" w14:textId="6C6EBBF2" w:rsidR="001F2E5C" w:rsidRDefault="001F2E5C" w:rsidP="001F2E5C">
      <w:pPr>
        <w:jc w:val="center"/>
        <w:rPr>
          <w:rFonts w:asciiTheme="minorHAnsi" w:hAnsiTheme="minorHAnsi" w:cstheme="minorHAnsi"/>
        </w:rPr>
      </w:pPr>
    </w:p>
    <w:p w14:paraId="6F2D23D4" w14:textId="31C47207" w:rsidR="001F2E5C" w:rsidRDefault="001F2E5C" w:rsidP="001F2E5C">
      <w:pPr>
        <w:jc w:val="center"/>
        <w:rPr>
          <w:rFonts w:asciiTheme="minorHAnsi" w:hAnsiTheme="minorHAnsi" w:cstheme="minorHAnsi"/>
        </w:rPr>
      </w:pPr>
    </w:p>
    <w:p w14:paraId="585753AD" w14:textId="29320B96" w:rsidR="001F2E5C" w:rsidRDefault="001F2E5C" w:rsidP="001F2E5C">
      <w:pPr>
        <w:jc w:val="center"/>
        <w:rPr>
          <w:rFonts w:asciiTheme="minorHAnsi" w:hAnsiTheme="minorHAnsi" w:cstheme="minorHAnsi"/>
        </w:rPr>
      </w:pPr>
    </w:p>
    <w:p w14:paraId="7FF33701" w14:textId="77777777" w:rsidR="001F2E5C" w:rsidRDefault="001F2E5C" w:rsidP="001F2E5C">
      <w:pPr>
        <w:jc w:val="center"/>
        <w:rPr>
          <w:rFonts w:asciiTheme="minorHAnsi" w:hAnsiTheme="minorHAnsi" w:cstheme="minorHAnsi"/>
        </w:rPr>
      </w:pPr>
    </w:p>
    <w:p w14:paraId="4424D4F0" w14:textId="513FFCB3" w:rsidR="001F2E5C" w:rsidRDefault="001F2E5C" w:rsidP="001F2E5C">
      <w:pPr>
        <w:jc w:val="center"/>
        <w:rPr>
          <w:rFonts w:asciiTheme="minorHAnsi" w:hAnsiTheme="minorHAnsi" w:cstheme="minorHAnsi"/>
        </w:rPr>
      </w:pPr>
    </w:p>
    <w:p w14:paraId="70A5F920" w14:textId="77777777" w:rsidR="00AC5622" w:rsidRDefault="00AC5622" w:rsidP="001F2E5C">
      <w:pPr>
        <w:jc w:val="center"/>
        <w:rPr>
          <w:rFonts w:asciiTheme="minorHAnsi" w:hAnsiTheme="minorHAnsi" w:cstheme="minorHAnsi"/>
        </w:rPr>
      </w:pPr>
    </w:p>
    <w:p w14:paraId="1ECE3AAB" w14:textId="68AD6B37" w:rsidR="00365218" w:rsidRDefault="00365218" w:rsidP="001F2E5C">
      <w:pPr>
        <w:jc w:val="center"/>
        <w:rPr>
          <w:rFonts w:asciiTheme="minorHAnsi" w:hAnsiTheme="minorHAnsi" w:cstheme="minorHAnsi"/>
        </w:rPr>
      </w:pPr>
    </w:p>
    <w:p w14:paraId="5FF7068E" w14:textId="77777777" w:rsidR="00365218" w:rsidRDefault="00365218" w:rsidP="001F2E5C">
      <w:pPr>
        <w:jc w:val="center"/>
        <w:rPr>
          <w:rFonts w:asciiTheme="minorHAnsi" w:hAnsiTheme="minorHAnsi" w:cstheme="minorHAnsi"/>
        </w:rPr>
      </w:pPr>
    </w:p>
    <w:p w14:paraId="3F0EC027" w14:textId="77777777" w:rsidR="00A769EE" w:rsidRDefault="00A769EE" w:rsidP="001F2E5C">
      <w:pPr>
        <w:jc w:val="center"/>
        <w:rPr>
          <w:rFonts w:asciiTheme="minorHAnsi" w:hAnsiTheme="minorHAnsi" w:cstheme="minorHAnsi"/>
        </w:rPr>
      </w:pPr>
    </w:p>
    <w:p w14:paraId="5DEEC484" w14:textId="77777777" w:rsidR="00A769EE" w:rsidRDefault="00A769EE" w:rsidP="001F2E5C">
      <w:pPr>
        <w:jc w:val="center"/>
        <w:rPr>
          <w:rFonts w:asciiTheme="minorHAnsi" w:hAnsiTheme="minorHAnsi" w:cstheme="minorHAnsi"/>
        </w:rPr>
      </w:pPr>
    </w:p>
    <w:p w14:paraId="082CD00E" w14:textId="77777777" w:rsidR="00A769EE" w:rsidRDefault="00A769EE" w:rsidP="001F2E5C">
      <w:pPr>
        <w:jc w:val="center"/>
        <w:rPr>
          <w:rFonts w:asciiTheme="minorHAnsi" w:hAnsiTheme="minorHAnsi" w:cstheme="minorHAnsi"/>
        </w:rPr>
      </w:pPr>
    </w:p>
    <w:p w14:paraId="2A9525EB" w14:textId="77777777" w:rsidR="00A769EE" w:rsidRDefault="00A769EE" w:rsidP="001F2E5C">
      <w:pPr>
        <w:jc w:val="center"/>
        <w:rPr>
          <w:rFonts w:asciiTheme="minorHAnsi" w:hAnsiTheme="minorHAnsi" w:cstheme="minorHAnsi"/>
        </w:rPr>
      </w:pPr>
    </w:p>
    <w:p w14:paraId="36619B7F" w14:textId="77777777" w:rsidR="00A769EE" w:rsidRDefault="00A769EE" w:rsidP="001F2E5C">
      <w:pPr>
        <w:jc w:val="center"/>
        <w:rPr>
          <w:rFonts w:asciiTheme="minorHAnsi" w:hAnsiTheme="minorHAnsi" w:cstheme="minorBidi"/>
        </w:rPr>
      </w:pPr>
    </w:p>
    <w:p w14:paraId="59B61E92" w14:textId="5A07F0BA" w:rsidR="71C22BD7" w:rsidRDefault="71C22BD7" w:rsidP="71C22BD7">
      <w:pPr>
        <w:jc w:val="center"/>
        <w:rPr>
          <w:rFonts w:asciiTheme="minorHAnsi" w:hAnsiTheme="minorHAnsi" w:cstheme="minorBidi"/>
        </w:rPr>
      </w:pPr>
    </w:p>
    <w:p w14:paraId="16A4267A" w14:textId="77777777" w:rsidR="00A769EE" w:rsidRPr="00F14ED0" w:rsidRDefault="00A769EE" w:rsidP="001F2E5C">
      <w:pPr>
        <w:jc w:val="center"/>
        <w:rPr>
          <w:rFonts w:asciiTheme="minorHAnsi" w:hAnsiTheme="minorHAnsi" w:cstheme="minorHAnsi"/>
        </w:rPr>
      </w:pPr>
    </w:p>
    <w:p w14:paraId="0E7A991B" w14:textId="77777777" w:rsidR="002B2811" w:rsidRPr="00F14ED0" w:rsidRDefault="002B2811" w:rsidP="002B2811">
      <w:pPr>
        <w:pStyle w:val="Heading1"/>
        <w:rPr>
          <w:rFonts w:asciiTheme="minorHAnsi" w:hAnsiTheme="minorHAnsi" w:cstheme="minorHAnsi"/>
        </w:rPr>
      </w:pPr>
      <w:bookmarkStart w:id="3" w:name="_Toc118566892"/>
      <w:r w:rsidRPr="0A808D12">
        <w:rPr>
          <w:rFonts w:asciiTheme="minorHAnsi" w:hAnsiTheme="minorHAnsi" w:cstheme="minorBidi"/>
        </w:rPr>
        <w:lastRenderedPageBreak/>
        <w:t>Database Design</w:t>
      </w:r>
      <w:bookmarkEnd w:id="3"/>
    </w:p>
    <w:p w14:paraId="36D482C8" w14:textId="11AA0C33" w:rsidR="00454F3D" w:rsidRDefault="00454F3D" w:rsidP="002B2811">
      <w:pPr>
        <w:rPr>
          <w:rFonts w:asciiTheme="minorHAnsi" w:hAnsiTheme="minorHAnsi" w:cstheme="minorHAnsi"/>
          <w:color w:val="FF0000"/>
        </w:rPr>
      </w:pPr>
    </w:p>
    <w:p w14:paraId="43A2B653" w14:textId="515EF93C" w:rsidR="00454F3D" w:rsidRDefault="00454F3D" w:rsidP="009237C9">
      <w:pPr>
        <w:ind w:firstLine="720"/>
        <w:jc w:val="both"/>
        <w:rPr>
          <w:rFonts w:asciiTheme="minorHAnsi" w:hAnsiTheme="minorHAnsi" w:cstheme="minorHAnsi"/>
        </w:rPr>
      </w:pPr>
      <w:r>
        <w:rPr>
          <w:rFonts w:asciiTheme="minorHAnsi" w:hAnsiTheme="minorHAnsi" w:cstheme="minorHAnsi"/>
        </w:rPr>
        <w:t xml:space="preserve">To design the database, firstly we used visual paradigm to make an ER (entity relation) diagram. </w:t>
      </w:r>
      <w:r w:rsidR="004D5E34">
        <w:rPr>
          <w:rFonts w:asciiTheme="minorHAnsi" w:hAnsiTheme="minorHAnsi" w:cstheme="minorHAnsi"/>
        </w:rPr>
        <w:t xml:space="preserve">At first we thought of what diagram is best to use ER or EER diagram but considering the tasks that we have we wanted a simple diagram that describes our database in an easy to understand way. Hence, we used ER instead of EER as EER diagram provides a lot of details that we think we do not need. </w:t>
      </w:r>
    </w:p>
    <w:p w14:paraId="438C5FBE" w14:textId="5B26F67D" w:rsidR="004D5E34" w:rsidRDefault="004D5E34" w:rsidP="009237C9">
      <w:pPr>
        <w:ind w:firstLine="720"/>
        <w:jc w:val="both"/>
        <w:rPr>
          <w:rFonts w:asciiTheme="minorHAnsi" w:hAnsiTheme="minorHAnsi" w:cstheme="minorHAnsi"/>
        </w:rPr>
      </w:pPr>
    </w:p>
    <w:p w14:paraId="00CAFBDF" w14:textId="0369995C" w:rsidR="004D5E34" w:rsidRDefault="004D5E34" w:rsidP="009237C9">
      <w:pPr>
        <w:ind w:firstLine="720"/>
        <w:jc w:val="both"/>
        <w:rPr>
          <w:rFonts w:asciiTheme="minorHAnsi" w:hAnsiTheme="minorHAnsi" w:cstheme="minorHAnsi"/>
        </w:rPr>
      </w:pPr>
      <w:r>
        <w:rPr>
          <w:rFonts w:asciiTheme="minorHAnsi" w:hAnsiTheme="minorHAnsi" w:cstheme="minorHAnsi"/>
        </w:rPr>
        <w:t xml:space="preserve">For the ER diagram, we created two diagrams. An initial diagram that we did not completely follow and the final diagram that describes our now existing database. </w:t>
      </w:r>
      <w:r w:rsidR="00905341">
        <w:rPr>
          <w:rFonts w:asciiTheme="minorHAnsi" w:hAnsiTheme="minorHAnsi" w:cstheme="minorHAnsi"/>
        </w:rPr>
        <w:t xml:space="preserve">The initial diagram is shown in Figure 5 </w:t>
      </w:r>
      <w:r w:rsidR="00B9089D">
        <w:rPr>
          <w:rFonts w:asciiTheme="minorHAnsi" w:hAnsiTheme="minorHAnsi" w:cstheme="minorHAnsi"/>
        </w:rPr>
        <w:t xml:space="preserve">and the reason we did not </w:t>
      </w:r>
      <w:r w:rsidR="007F763F">
        <w:rPr>
          <w:rFonts w:asciiTheme="minorHAnsi" w:hAnsiTheme="minorHAnsi" w:cstheme="minorHAnsi"/>
        </w:rPr>
        <w:t xml:space="preserve">follow this diagram thoroughly is because when writing the code we realized we </w:t>
      </w:r>
      <w:r w:rsidR="003A7DDE">
        <w:rPr>
          <w:rFonts w:asciiTheme="minorHAnsi" w:hAnsiTheme="minorHAnsi" w:cstheme="minorHAnsi"/>
        </w:rPr>
        <w:t xml:space="preserve">wanted to add more features </w:t>
      </w:r>
      <w:r w:rsidR="00AE276A">
        <w:rPr>
          <w:rFonts w:asciiTheme="minorHAnsi" w:hAnsiTheme="minorHAnsi" w:cstheme="minorHAnsi"/>
        </w:rPr>
        <w:t>and that there were</w:t>
      </w:r>
      <w:r w:rsidR="00540146">
        <w:rPr>
          <w:rFonts w:asciiTheme="minorHAnsi" w:hAnsiTheme="minorHAnsi" w:cstheme="minorHAnsi"/>
        </w:rPr>
        <w:t xml:space="preserve"> some</w:t>
      </w:r>
      <w:r w:rsidR="00AE276A">
        <w:rPr>
          <w:rFonts w:asciiTheme="minorHAnsi" w:hAnsiTheme="minorHAnsi" w:cstheme="minorHAnsi"/>
        </w:rPr>
        <w:t xml:space="preserve"> required features that are not included in the diagram.</w:t>
      </w:r>
    </w:p>
    <w:p w14:paraId="440A2CD4" w14:textId="4DE7BB0F" w:rsidR="00540146" w:rsidRDefault="00365218" w:rsidP="00365218">
      <w:pPr>
        <w:ind w:firstLine="720"/>
      </w:pPr>
      <w:r>
        <w:rPr>
          <w:noProof/>
        </w:rPr>
        <mc:AlternateContent>
          <mc:Choice Requires="wps">
            <w:drawing>
              <wp:anchor distT="0" distB="0" distL="114300" distR="114300" simplePos="0" relativeHeight="251658243" behindDoc="0" locked="0" layoutInCell="1" allowOverlap="1" wp14:anchorId="1EF5379D" wp14:editId="0B9DC205">
                <wp:simplePos x="0" y="0"/>
                <wp:positionH relativeFrom="column">
                  <wp:posOffset>-31750</wp:posOffset>
                </wp:positionH>
                <wp:positionV relativeFrom="paragraph">
                  <wp:posOffset>3220720</wp:posOffset>
                </wp:positionV>
                <wp:extent cx="59436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FA6E1C" w14:textId="3A1C5F56" w:rsidR="00365218" w:rsidRPr="00C0419D" w:rsidRDefault="00365218" w:rsidP="00365218">
                            <w:pPr>
                              <w:pStyle w:val="Caption"/>
                              <w:jc w:val="center"/>
                              <w:rPr>
                                <w:rFonts w:cstheme="minorHAnsi"/>
                                <w:noProof/>
                                <w:sz w:val="24"/>
                                <w:szCs w:val="24"/>
                              </w:rPr>
                            </w:pPr>
                            <w:r>
                              <w:t xml:space="preserve">Figure </w:t>
                            </w:r>
                            <w:r w:rsidR="00A8104B">
                              <w:fldChar w:fldCharType="begin"/>
                            </w:r>
                            <w:r w:rsidR="00A8104B">
                              <w:instrText xml:space="preserve"> SEQ Figure \* ARABIC </w:instrText>
                            </w:r>
                            <w:r w:rsidR="00A8104B">
                              <w:fldChar w:fldCharType="separate"/>
                            </w:r>
                            <w:r w:rsidR="007F26CA">
                              <w:rPr>
                                <w:noProof/>
                              </w:rPr>
                              <w:t>32</w:t>
                            </w:r>
                            <w:r w:rsidR="00A8104B">
                              <w:rPr>
                                <w:noProof/>
                              </w:rPr>
                              <w:fldChar w:fldCharType="end"/>
                            </w:r>
                            <w:r>
                              <w:t>.Initial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5379D" id="Text Box 48" o:spid="_x0000_s1030" type="#_x0000_t202" style="position:absolute;left:0;text-align:left;margin-left:-2.5pt;margin-top:253.6pt;width:468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" stroked="f">
                <v:textbox style="mso-fit-shape-to-text:t" inset="0,0,0,0">
                  <w:txbxContent>
                    <w:p w14:paraId="53FA6E1C" w14:textId="3A1C5F56" w:rsidR="00365218" w:rsidRPr="00C0419D" w:rsidRDefault="00365218" w:rsidP="00365218">
                      <w:pPr>
                        <w:pStyle w:val="Caption"/>
                        <w:jc w:val="center"/>
                        <w:rPr>
                          <w:rFonts w:cstheme="minorHAnsi"/>
                          <w:noProof/>
                          <w:sz w:val="24"/>
                          <w:szCs w:val="24"/>
                        </w:rPr>
                      </w:pPr>
                      <w:r>
                        <w:t xml:space="preserve">Figure </w:t>
                      </w:r>
                      <w:r w:rsidR="00A8104B">
                        <w:fldChar w:fldCharType="begin"/>
                      </w:r>
                      <w:r w:rsidR="00A8104B">
                        <w:instrText xml:space="preserve"> SEQ Figure \* ARABIC </w:instrText>
                      </w:r>
                      <w:r w:rsidR="00A8104B">
                        <w:fldChar w:fldCharType="separate"/>
                      </w:r>
                      <w:r w:rsidR="007F26CA">
                        <w:rPr>
                          <w:noProof/>
                        </w:rPr>
                        <w:t>32</w:t>
                      </w:r>
                      <w:r w:rsidR="00A8104B">
                        <w:rPr>
                          <w:noProof/>
                        </w:rPr>
                        <w:fldChar w:fldCharType="end"/>
                      </w:r>
                      <w:r>
                        <w:t>.Initial ER Diagram</w:t>
                      </w:r>
                    </w:p>
                  </w:txbxContent>
                </v:textbox>
                <w10:wrap type="square"/>
              </v:shape>
            </w:pict>
          </mc:Fallback>
        </mc:AlternateContent>
      </w:r>
      <w:r w:rsidR="00540146" w:rsidRPr="00540146">
        <w:rPr>
          <w:rFonts w:asciiTheme="minorHAnsi" w:hAnsiTheme="minorHAnsi" w:cstheme="minorHAnsi"/>
          <w:noProof/>
        </w:rPr>
        <w:drawing>
          <wp:anchor distT="0" distB="0" distL="114300" distR="114300" simplePos="0" relativeHeight="251658242" behindDoc="0" locked="0" layoutInCell="1" allowOverlap="1" wp14:anchorId="23E97AF8" wp14:editId="58380F5A">
            <wp:simplePos x="0" y="0"/>
            <wp:positionH relativeFrom="column">
              <wp:posOffset>-31750</wp:posOffset>
            </wp:positionH>
            <wp:positionV relativeFrom="paragraph">
              <wp:posOffset>250825</wp:posOffset>
            </wp:positionV>
            <wp:extent cx="5943600" cy="291274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anchor>
        </w:drawing>
      </w:r>
    </w:p>
    <w:p w14:paraId="71D9FB81" w14:textId="1D07047B" w:rsidR="00540146" w:rsidRPr="00540146" w:rsidRDefault="00540146" w:rsidP="009237C9">
      <w:pPr>
        <w:jc w:val="both"/>
        <w:rPr>
          <w:rFonts w:asciiTheme="minorHAnsi" w:hAnsiTheme="minorHAnsi" w:cstheme="minorBidi"/>
        </w:rPr>
      </w:pPr>
    </w:p>
    <w:p w14:paraId="200092B1" w14:textId="0BDFEF45" w:rsidR="6236F20A" w:rsidRDefault="6236F20A" w:rsidP="009237C9">
      <w:pPr>
        <w:ind w:firstLine="720"/>
        <w:jc w:val="both"/>
      </w:pPr>
      <w:r w:rsidRPr="6236F20A">
        <w:rPr>
          <w:rFonts w:ascii="Calibri" w:eastAsia="Calibri" w:hAnsi="Calibri" w:cs="Calibri"/>
        </w:rPr>
        <w:t>After recreating the ER diagram, we added more of the requirements such as delivery and payment. Other than the requirements, we figured we can add some additional features so we added a wish list so the user can like the products he considers buying. After adding the additional features the diagram looks much neater and makes a lot more sense. The final Diagram can be viewed in Figure 6.</w:t>
      </w:r>
      <w:r w:rsidRPr="6236F20A">
        <w:t xml:space="preserve"> </w:t>
      </w:r>
    </w:p>
    <w:p w14:paraId="6635C5D6" w14:textId="5CD0EB00" w:rsidR="6236F20A" w:rsidRDefault="6236F20A" w:rsidP="009237C9">
      <w:pPr>
        <w:jc w:val="both"/>
      </w:pPr>
    </w:p>
    <w:p w14:paraId="645CADB1" w14:textId="5CD0EB00" w:rsidR="71C22BD7" w:rsidRDefault="71C22BD7" w:rsidP="71C22BD7"/>
    <w:p w14:paraId="114F7F6E" w14:textId="265C6F30" w:rsidR="6236F20A" w:rsidRDefault="6236F20A" w:rsidP="6236F20A">
      <w:r>
        <w:rPr>
          <w:noProof/>
        </w:rPr>
        <w:lastRenderedPageBreak/>
        <w:drawing>
          <wp:inline distT="0" distB="0" distL="0" distR="0" wp14:anchorId="61D03535" wp14:editId="10D3876C">
            <wp:extent cx="4572000" cy="3962400"/>
            <wp:effectExtent l="0" t="0" r="0" b="0"/>
            <wp:docPr id="184865353" name="Picture 18486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5B1FA25" w14:textId="1D07047B" w:rsidR="6236F20A" w:rsidRDefault="6236F20A"/>
    <w:p w14:paraId="0FA5CF19" w14:textId="1D07047B" w:rsidR="6236F20A" w:rsidRDefault="6236F20A" w:rsidP="6236F20A">
      <w:pPr>
        <w:ind w:firstLine="720"/>
      </w:pPr>
      <w:r w:rsidRPr="6236F20A">
        <w:rPr>
          <w:rFonts w:ascii="Calibri" w:eastAsia="Calibri" w:hAnsi="Calibri" w:cs="Calibri"/>
          <w:i/>
          <w:iCs/>
          <w:color w:val="44546A" w:themeColor="text2"/>
          <w:sz w:val="18"/>
          <w:szCs w:val="18"/>
        </w:rPr>
        <w:t xml:space="preserve"> </w:t>
      </w:r>
    </w:p>
    <w:p w14:paraId="43E218FB" w14:textId="03724E1D" w:rsidR="6236F20A" w:rsidRDefault="6236F20A" w:rsidP="2C011E62">
      <w:pPr>
        <w:ind w:left="2880"/>
      </w:pPr>
      <w:r w:rsidRPr="6236F20A">
        <w:rPr>
          <w:i/>
          <w:iCs/>
          <w:color w:val="44546A" w:themeColor="text2"/>
          <w:sz w:val="18"/>
          <w:szCs w:val="18"/>
        </w:rPr>
        <w:t xml:space="preserve">Figure </w:t>
      </w:r>
      <w:r w:rsidR="2C011E62" w:rsidRPr="2C011E62">
        <w:rPr>
          <w:i/>
          <w:iCs/>
          <w:color w:val="44546A" w:themeColor="text2"/>
          <w:sz w:val="18"/>
          <w:szCs w:val="18"/>
        </w:rPr>
        <w:t>33</w:t>
      </w:r>
      <w:r w:rsidRPr="6236F20A">
        <w:rPr>
          <w:i/>
          <w:iCs/>
          <w:color w:val="44546A" w:themeColor="text2"/>
          <w:sz w:val="18"/>
          <w:szCs w:val="18"/>
        </w:rPr>
        <w:t>. Final ER Diagram</w:t>
      </w:r>
    </w:p>
    <w:p w14:paraId="26F3D553" w14:textId="1D07047B" w:rsidR="6236F20A" w:rsidRDefault="6236F20A" w:rsidP="6236F20A">
      <w:pPr>
        <w:ind w:firstLine="720"/>
      </w:pPr>
      <w:r w:rsidRPr="6236F20A">
        <w:rPr>
          <w:rFonts w:ascii="Calibri" w:eastAsia="Calibri" w:hAnsi="Calibri" w:cs="Calibri"/>
        </w:rPr>
        <w:t xml:space="preserve"> </w:t>
      </w:r>
    </w:p>
    <w:p w14:paraId="41599B24" w14:textId="1D07047B" w:rsidR="6236F20A" w:rsidRDefault="6236F20A" w:rsidP="6236F20A">
      <w:pPr>
        <w:rPr>
          <w:rFonts w:ascii="Calibri" w:eastAsia="Calibri" w:hAnsi="Calibri" w:cs="Calibri"/>
        </w:rPr>
      </w:pPr>
    </w:p>
    <w:p w14:paraId="0102946E" w14:textId="1D07047B" w:rsidR="00540146" w:rsidRDefault="00540146" w:rsidP="004D5E34">
      <w:pPr>
        <w:ind w:firstLine="720"/>
        <w:rPr>
          <w:rFonts w:asciiTheme="minorHAnsi" w:hAnsiTheme="minorHAnsi" w:cstheme="minorBidi"/>
        </w:rPr>
      </w:pPr>
    </w:p>
    <w:p w14:paraId="285189FA" w14:textId="77777777" w:rsidR="004D5E34" w:rsidRDefault="004D5E34" w:rsidP="004D5E34">
      <w:pPr>
        <w:ind w:firstLine="720"/>
        <w:rPr>
          <w:rFonts w:asciiTheme="minorHAnsi" w:hAnsiTheme="minorHAnsi" w:cstheme="minorHAnsi"/>
        </w:rPr>
      </w:pPr>
    </w:p>
    <w:p w14:paraId="66D29780" w14:textId="77777777" w:rsidR="00744238" w:rsidRDefault="00744238" w:rsidP="004D5E34">
      <w:pPr>
        <w:ind w:firstLine="720"/>
        <w:rPr>
          <w:rFonts w:asciiTheme="minorHAnsi" w:hAnsiTheme="minorHAnsi" w:cstheme="minorHAnsi"/>
        </w:rPr>
      </w:pPr>
    </w:p>
    <w:p w14:paraId="1B2F169B" w14:textId="77777777" w:rsidR="00744238" w:rsidRDefault="00744238" w:rsidP="004D5E34">
      <w:pPr>
        <w:ind w:firstLine="720"/>
        <w:rPr>
          <w:rFonts w:asciiTheme="minorHAnsi" w:hAnsiTheme="minorHAnsi" w:cstheme="minorHAnsi"/>
        </w:rPr>
      </w:pPr>
    </w:p>
    <w:p w14:paraId="5525C6F4" w14:textId="77777777" w:rsidR="00744238" w:rsidRDefault="00744238" w:rsidP="004D5E34">
      <w:pPr>
        <w:ind w:firstLine="720"/>
        <w:rPr>
          <w:rFonts w:asciiTheme="minorHAnsi" w:hAnsiTheme="minorHAnsi" w:cstheme="minorHAnsi"/>
        </w:rPr>
      </w:pPr>
    </w:p>
    <w:p w14:paraId="4A856E45" w14:textId="77777777" w:rsidR="00744238" w:rsidRDefault="00744238" w:rsidP="004D5E34">
      <w:pPr>
        <w:ind w:firstLine="720"/>
        <w:rPr>
          <w:rFonts w:asciiTheme="minorHAnsi" w:hAnsiTheme="minorHAnsi" w:cstheme="minorHAnsi"/>
        </w:rPr>
      </w:pPr>
    </w:p>
    <w:p w14:paraId="78767DD1" w14:textId="77777777" w:rsidR="00744238" w:rsidRDefault="00744238" w:rsidP="004D5E34">
      <w:pPr>
        <w:ind w:firstLine="720"/>
        <w:rPr>
          <w:rFonts w:asciiTheme="minorHAnsi" w:hAnsiTheme="minorHAnsi" w:cstheme="minorHAnsi"/>
        </w:rPr>
      </w:pPr>
    </w:p>
    <w:p w14:paraId="5DA65565" w14:textId="77777777" w:rsidR="00744238" w:rsidRDefault="00744238" w:rsidP="004D5E34">
      <w:pPr>
        <w:ind w:firstLine="720"/>
        <w:rPr>
          <w:rFonts w:asciiTheme="minorHAnsi" w:hAnsiTheme="minorHAnsi" w:cstheme="minorHAnsi"/>
        </w:rPr>
      </w:pPr>
    </w:p>
    <w:p w14:paraId="5AD3FEAA" w14:textId="77777777" w:rsidR="00744238" w:rsidRDefault="00744238" w:rsidP="004D5E34">
      <w:pPr>
        <w:ind w:firstLine="720"/>
        <w:rPr>
          <w:rFonts w:asciiTheme="minorHAnsi" w:hAnsiTheme="minorHAnsi" w:cstheme="minorHAnsi"/>
        </w:rPr>
      </w:pPr>
    </w:p>
    <w:p w14:paraId="7E238B33" w14:textId="77777777" w:rsidR="00744238" w:rsidRDefault="00744238" w:rsidP="004D5E34">
      <w:pPr>
        <w:ind w:firstLine="720"/>
        <w:rPr>
          <w:rFonts w:asciiTheme="minorHAnsi" w:hAnsiTheme="minorHAnsi" w:cstheme="minorHAnsi"/>
        </w:rPr>
      </w:pPr>
    </w:p>
    <w:p w14:paraId="7B79B1DB" w14:textId="77777777" w:rsidR="00744238" w:rsidRDefault="00744238" w:rsidP="004D5E34">
      <w:pPr>
        <w:ind w:firstLine="720"/>
        <w:rPr>
          <w:rFonts w:asciiTheme="minorHAnsi" w:hAnsiTheme="minorHAnsi" w:cstheme="minorHAnsi"/>
        </w:rPr>
      </w:pPr>
    </w:p>
    <w:p w14:paraId="1D8A3925" w14:textId="77777777" w:rsidR="00744238" w:rsidRDefault="00744238" w:rsidP="004D5E34">
      <w:pPr>
        <w:ind w:firstLine="720"/>
        <w:rPr>
          <w:rFonts w:asciiTheme="minorHAnsi" w:hAnsiTheme="minorHAnsi" w:cstheme="minorHAnsi"/>
        </w:rPr>
      </w:pPr>
    </w:p>
    <w:p w14:paraId="6A7AF1B9" w14:textId="77777777" w:rsidR="00744238" w:rsidRDefault="00744238" w:rsidP="004D5E34">
      <w:pPr>
        <w:ind w:firstLine="720"/>
        <w:rPr>
          <w:rFonts w:asciiTheme="minorHAnsi" w:hAnsiTheme="minorHAnsi" w:cstheme="minorHAnsi"/>
        </w:rPr>
      </w:pPr>
    </w:p>
    <w:p w14:paraId="2E48848E" w14:textId="77777777" w:rsidR="00744238" w:rsidRDefault="00744238" w:rsidP="004D5E34">
      <w:pPr>
        <w:ind w:firstLine="720"/>
        <w:rPr>
          <w:rFonts w:asciiTheme="minorHAnsi" w:hAnsiTheme="minorHAnsi" w:cstheme="minorHAnsi"/>
        </w:rPr>
      </w:pPr>
    </w:p>
    <w:p w14:paraId="62CCF3C7" w14:textId="77777777" w:rsidR="00744238" w:rsidRDefault="00744238" w:rsidP="004D5E34">
      <w:pPr>
        <w:ind w:firstLine="720"/>
        <w:rPr>
          <w:rFonts w:asciiTheme="minorHAnsi" w:hAnsiTheme="minorHAnsi" w:cstheme="minorHAnsi"/>
        </w:rPr>
      </w:pPr>
    </w:p>
    <w:p w14:paraId="125E9338" w14:textId="6B4D431A" w:rsidR="002B2811" w:rsidRPr="00F14ED0" w:rsidRDefault="002B2811" w:rsidP="002B2811">
      <w:pPr>
        <w:rPr>
          <w:rFonts w:asciiTheme="minorHAnsi" w:hAnsiTheme="minorHAnsi" w:cstheme="minorHAnsi"/>
        </w:rPr>
      </w:pPr>
    </w:p>
    <w:p w14:paraId="51428D48" w14:textId="77777777" w:rsidR="002B2811" w:rsidRPr="00F14ED0" w:rsidRDefault="002B2811" w:rsidP="002B2811">
      <w:pPr>
        <w:pStyle w:val="Heading1"/>
        <w:rPr>
          <w:rFonts w:asciiTheme="minorHAnsi" w:hAnsiTheme="minorHAnsi" w:cstheme="minorHAnsi"/>
        </w:rPr>
      </w:pPr>
      <w:bookmarkStart w:id="4" w:name="_Toc118566893"/>
      <w:r w:rsidRPr="00F14ED0">
        <w:rPr>
          <w:rFonts w:asciiTheme="minorHAnsi" w:hAnsiTheme="minorHAnsi" w:cstheme="minorHAnsi"/>
        </w:rPr>
        <w:lastRenderedPageBreak/>
        <w:t>Design and Architectural Patterns</w:t>
      </w:r>
      <w:bookmarkEnd w:id="4"/>
    </w:p>
    <w:p w14:paraId="3A8ED7D5" w14:textId="0E7E24E6" w:rsidR="00F10E00" w:rsidRPr="00F14ED0" w:rsidRDefault="00F10E00" w:rsidP="00F33DB1">
      <w:pPr>
        <w:rPr>
          <w:rFonts w:asciiTheme="minorHAnsi" w:hAnsiTheme="minorHAnsi" w:cstheme="minorHAnsi"/>
        </w:rPr>
      </w:pPr>
    </w:p>
    <w:p w14:paraId="79E017B6" w14:textId="7D1081AE" w:rsidR="00F10E00" w:rsidRPr="003E670E" w:rsidRDefault="00F10E00" w:rsidP="009237C9">
      <w:pPr>
        <w:ind w:firstLine="720"/>
        <w:jc w:val="both"/>
        <w:rPr>
          <w:rFonts w:asciiTheme="minorHAnsi" w:hAnsiTheme="minorHAnsi" w:cstheme="minorHAnsi"/>
        </w:rPr>
      </w:pPr>
      <w:r w:rsidRPr="003E670E">
        <w:rPr>
          <w:rFonts w:asciiTheme="minorHAnsi" w:hAnsiTheme="minorHAnsi" w:cstheme="minorHAnsi"/>
        </w:rPr>
        <w:t>For the patterns choices that we had in mind are façade pattern and creational pattern. Façade Pattern offers a simplified interface to a framework, library, or any other complex set of classes, the use of the facade design pattern has some disadvantages. Because of its central role, the implementation of a facade is a tedious and complicated task, especially if it must be inserted into existing code. </w:t>
      </w:r>
    </w:p>
    <w:p w14:paraId="24FA8AB1" w14:textId="7D4BEF23" w:rsidR="00F10E00" w:rsidRPr="003E670E" w:rsidRDefault="00F10E00" w:rsidP="009237C9">
      <w:pPr>
        <w:ind w:firstLine="720"/>
        <w:jc w:val="both"/>
        <w:rPr>
          <w:rFonts w:asciiTheme="minorHAnsi" w:hAnsiTheme="minorHAnsi" w:cstheme="minorHAnsi"/>
        </w:rPr>
      </w:pPr>
      <w:r w:rsidRPr="003E670E">
        <w:rPr>
          <w:rFonts w:asciiTheme="minorHAnsi" w:hAnsiTheme="minorHAnsi" w:cstheme="minorHAnsi"/>
        </w:rPr>
        <w:t>Concerning Creational Pattern, it is used to build an object without demonstrating the procedures or reasoning required to make it. Therefore, you do not need to instantiate the object by using the new operator every time you want it. As a result, this makes the development of objects simpler and more straightforward. Builder, Singleton, and Dependency Injection are a few instances of Creational Patterns. The biggest disadvantage of this approach is that it could be necessary to create a new subclass only to update the product's class. Such modifications may cascade. </w:t>
      </w:r>
    </w:p>
    <w:p w14:paraId="3B52FBE4" w14:textId="77777777" w:rsidR="00F33DB1" w:rsidRPr="00F14ED0" w:rsidRDefault="00F33DB1" w:rsidP="009237C9">
      <w:pPr>
        <w:jc w:val="both"/>
        <w:rPr>
          <w:rFonts w:asciiTheme="minorHAnsi" w:hAnsiTheme="minorHAnsi" w:cstheme="minorHAnsi"/>
        </w:rPr>
      </w:pPr>
    </w:p>
    <w:p w14:paraId="53993728" w14:textId="2B893E87" w:rsidR="00431C58" w:rsidRPr="00F14ED0" w:rsidRDefault="00C52114" w:rsidP="009237C9">
      <w:pPr>
        <w:ind w:firstLine="720"/>
        <w:jc w:val="both"/>
        <w:rPr>
          <w:rFonts w:asciiTheme="minorHAnsi" w:hAnsiTheme="minorHAnsi" w:cstheme="minorHAnsi"/>
        </w:rPr>
      </w:pPr>
      <w:r w:rsidRPr="00F14ED0">
        <w:rPr>
          <w:rFonts w:asciiTheme="minorHAnsi" w:hAnsiTheme="minorHAnsi" w:cstheme="minorHAnsi"/>
        </w:rPr>
        <w:t xml:space="preserve">The design we adopted is MVVM (Model View View-model). MVVM is the ultimate architecture design used in industries as it overcomes the drawbacks of MVC and MVP design paradigms. </w:t>
      </w:r>
      <w:r w:rsidR="00C85442" w:rsidRPr="00F14ED0">
        <w:rPr>
          <w:rFonts w:asciiTheme="minorHAnsi" w:hAnsiTheme="minorHAnsi" w:cstheme="minorHAnsi"/>
        </w:rPr>
        <w:t xml:space="preserve">MVVM architecture </w:t>
      </w:r>
      <w:r w:rsidR="00B00473" w:rsidRPr="00F14ED0">
        <w:rPr>
          <w:rFonts w:asciiTheme="minorHAnsi" w:hAnsiTheme="minorHAnsi" w:cstheme="minorHAnsi"/>
        </w:rPr>
        <w:t xml:space="preserve">includes a Model where </w:t>
      </w:r>
      <w:r w:rsidR="00273206" w:rsidRPr="00F14ED0">
        <w:rPr>
          <w:rFonts w:asciiTheme="minorHAnsi" w:hAnsiTheme="minorHAnsi" w:cstheme="minorHAnsi"/>
        </w:rPr>
        <w:t>the program’s</w:t>
      </w:r>
      <w:r w:rsidR="00B00473" w:rsidRPr="00F14ED0">
        <w:rPr>
          <w:rFonts w:asciiTheme="minorHAnsi" w:hAnsiTheme="minorHAnsi" w:cstheme="minorHAnsi"/>
        </w:rPr>
        <w:t xml:space="preserve"> logic is </w:t>
      </w:r>
      <w:r w:rsidR="00122E6B" w:rsidRPr="00F14ED0">
        <w:rPr>
          <w:rFonts w:asciiTheme="minorHAnsi" w:hAnsiTheme="minorHAnsi" w:cstheme="minorHAnsi"/>
        </w:rPr>
        <w:t>stored,</w:t>
      </w:r>
      <w:r w:rsidR="00B00473" w:rsidRPr="00F14ED0">
        <w:rPr>
          <w:rFonts w:asciiTheme="minorHAnsi" w:hAnsiTheme="minorHAnsi" w:cstheme="minorHAnsi"/>
        </w:rPr>
        <w:t xml:space="preserve"> which the View-Model accesses after receiving the user's input via View.</w:t>
      </w:r>
      <w:r w:rsidR="00C85442" w:rsidRPr="00F14ED0">
        <w:rPr>
          <w:rFonts w:asciiTheme="minorHAnsi" w:hAnsiTheme="minorHAnsi" w:cstheme="minorHAnsi"/>
        </w:rPr>
        <w:t xml:space="preserve"> </w:t>
      </w:r>
      <w:r w:rsidR="00273206" w:rsidRPr="00F14ED0">
        <w:rPr>
          <w:rFonts w:asciiTheme="minorHAnsi" w:hAnsiTheme="minorHAnsi" w:cstheme="minorHAnsi"/>
        </w:rPr>
        <w:t xml:space="preserve"> The view contains the displayed user interface which receives input from the user as well.</w:t>
      </w:r>
      <w:r w:rsidR="00122E6B" w:rsidRPr="00F14ED0">
        <w:rPr>
          <w:rFonts w:asciiTheme="minorHAnsi" w:hAnsiTheme="minorHAnsi" w:cstheme="minorHAnsi"/>
        </w:rPr>
        <w:t xml:space="preserve"> The View-Model lies among the view and model </w:t>
      </w:r>
      <w:r w:rsidR="00431C58" w:rsidRPr="00F14ED0">
        <w:rPr>
          <w:rFonts w:asciiTheme="minorHAnsi" w:hAnsiTheme="minorHAnsi" w:cstheme="minorHAnsi"/>
        </w:rPr>
        <w:t>levels,</w:t>
      </w:r>
      <w:r w:rsidR="00122E6B" w:rsidRPr="00F14ED0">
        <w:rPr>
          <w:rFonts w:asciiTheme="minorHAnsi" w:hAnsiTheme="minorHAnsi" w:cstheme="minorHAnsi"/>
        </w:rPr>
        <w:t xml:space="preserve"> it also controls the interaction with the view and UI elements.</w:t>
      </w:r>
    </w:p>
    <w:p w14:paraId="4B308CDF" w14:textId="77777777" w:rsidR="00B101E0" w:rsidRPr="00F14ED0" w:rsidRDefault="00B101E0" w:rsidP="00431C58">
      <w:pPr>
        <w:rPr>
          <w:rFonts w:asciiTheme="minorHAnsi" w:hAnsiTheme="minorHAnsi" w:cstheme="minorHAnsi"/>
        </w:rPr>
      </w:pPr>
    </w:p>
    <w:p w14:paraId="6DBB2733" w14:textId="3FDBCC49" w:rsidR="00431C58" w:rsidRPr="00F14ED0" w:rsidRDefault="00431C58" w:rsidP="00431C58">
      <w:pPr>
        <w:rPr>
          <w:rFonts w:asciiTheme="minorHAnsi" w:hAnsiTheme="minorHAnsi" w:cstheme="minorHAnsi"/>
        </w:rPr>
      </w:pPr>
    </w:p>
    <w:p w14:paraId="6E38D0A0" w14:textId="04880B2E" w:rsidR="00431C58" w:rsidRPr="00F14ED0" w:rsidRDefault="00431C58" w:rsidP="008F3055">
      <w:pPr>
        <w:rPr>
          <w:rFonts w:asciiTheme="minorHAnsi" w:hAnsiTheme="minorHAnsi" w:cstheme="minorHAnsi"/>
        </w:rPr>
      </w:pPr>
      <w:r w:rsidRPr="00F14ED0">
        <w:rPr>
          <w:rFonts w:asciiTheme="minorHAnsi" w:hAnsiTheme="minorHAnsi" w:cstheme="minorHAnsi"/>
        </w:rPr>
        <w:t xml:space="preserve">We chose the MVVM model as it has many benefits such </w:t>
      </w:r>
      <w:r w:rsidR="00352408" w:rsidRPr="00F14ED0">
        <w:rPr>
          <w:rFonts w:asciiTheme="minorHAnsi" w:hAnsiTheme="minorHAnsi" w:cstheme="minorHAnsi"/>
        </w:rPr>
        <w:t>as:</w:t>
      </w:r>
      <w:r w:rsidRPr="00F14ED0">
        <w:rPr>
          <w:rFonts w:asciiTheme="minorHAnsi" w:hAnsiTheme="minorHAnsi" w:cstheme="minorHAnsi"/>
        </w:rPr>
        <w:t xml:space="preserve"> </w:t>
      </w:r>
    </w:p>
    <w:p w14:paraId="3EE1B65A" w14:textId="179F5312" w:rsidR="00431C58" w:rsidRPr="008F3055" w:rsidRDefault="00A0447E" w:rsidP="008F3055">
      <w:pPr>
        <w:pStyle w:val="ListParagraph"/>
        <w:numPr>
          <w:ilvl w:val="0"/>
          <w:numId w:val="4"/>
        </w:numPr>
        <w:rPr>
          <w:rFonts w:cstheme="minorHAnsi"/>
        </w:rPr>
      </w:pPr>
      <w:r w:rsidRPr="008F3055">
        <w:rPr>
          <w:rFonts w:cstheme="minorHAnsi"/>
        </w:rPr>
        <w:t>Allows for collaboration as each team member can work on different parts of the project.</w:t>
      </w:r>
    </w:p>
    <w:p w14:paraId="56428B24" w14:textId="1029C33D" w:rsidR="00A0447E" w:rsidRPr="008F3055" w:rsidRDefault="00F34861" w:rsidP="008F3055">
      <w:pPr>
        <w:pStyle w:val="ListParagraph"/>
        <w:numPr>
          <w:ilvl w:val="0"/>
          <w:numId w:val="4"/>
        </w:numPr>
        <w:rPr>
          <w:rFonts w:cstheme="minorHAnsi"/>
        </w:rPr>
      </w:pPr>
      <w:r w:rsidRPr="008F3055">
        <w:rPr>
          <w:rFonts w:cstheme="minorHAnsi"/>
        </w:rPr>
        <w:t>MVVM is easy for separate unit testing.</w:t>
      </w:r>
    </w:p>
    <w:p w14:paraId="2D33A5DF" w14:textId="702D392B" w:rsidR="00F34861" w:rsidRPr="008F3055" w:rsidRDefault="00F34861" w:rsidP="008F3055">
      <w:pPr>
        <w:pStyle w:val="ListParagraph"/>
        <w:numPr>
          <w:ilvl w:val="0"/>
          <w:numId w:val="4"/>
        </w:numPr>
        <w:rPr>
          <w:rFonts w:cstheme="minorHAnsi"/>
        </w:rPr>
      </w:pPr>
      <w:r w:rsidRPr="008F3055">
        <w:rPr>
          <w:rFonts w:cstheme="minorHAnsi"/>
        </w:rPr>
        <w:t xml:space="preserve">Easily change the frameworks. </w:t>
      </w:r>
    </w:p>
    <w:p w14:paraId="1F075788" w14:textId="5E07DD32" w:rsidR="003F454E" w:rsidRPr="00BC3FB9" w:rsidRDefault="0013473B" w:rsidP="00BC3FB9">
      <w:pPr>
        <w:pStyle w:val="ListParagraph"/>
        <w:numPr>
          <w:ilvl w:val="0"/>
          <w:numId w:val="4"/>
        </w:numPr>
        <w:rPr>
          <w:rFonts w:cstheme="minorHAnsi"/>
        </w:rPr>
      </w:pPr>
      <w:r w:rsidRPr="008F3055">
        <w:rPr>
          <w:rFonts w:cstheme="minorHAnsi"/>
        </w:rPr>
        <w:t>The components can be easily reused through</w:t>
      </w:r>
      <w:r w:rsidR="003F454E" w:rsidRPr="008F3055">
        <w:rPr>
          <w:rFonts w:cstheme="minorHAnsi"/>
        </w:rPr>
        <w:t xml:space="preserve"> the development.</w:t>
      </w:r>
    </w:p>
    <w:p w14:paraId="5F1449F8" w14:textId="28669D64" w:rsidR="00C52114" w:rsidRPr="00F14ED0" w:rsidRDefault="00C52114" w:rsidP="002B2811">
      <w:pPr>
        <w:rPr>
          <w:rFonts w:asciiTheme="minorHAnsi" w:hAnsiTheme="minorHAnsi" w:cstheme="minorHAnsi"/>
        </w:rPr>
      </w:pPr>
    </w:p>
    <w:p w14:paraId="39B19375" w14:textId="32216BDC" w:rsidR="003E670E" w:rsidRDefault="00F10205" w:rsidP="003E670E">
      <w:pPr>
        <w:keepNext/>
        <w:jc w:val="center"/>
      </w:pPr>
      <w:r>
        <w:rPr>
          <w:noProof/>
        </w:rPr>
        <w:drawing>
          <wp:inline distT="0" distB="0" distL="0" distR="0" wp14:anchorId="1F94720F" wp14:editId="2527604A">
            <wp:extent cx="6296025" cy="1180505"/>
            <wp:effectExtent l="0" t="0" r="0" b="0"/>
            <wp:docPr id="1929852095" name="Picture 192985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96025" cy="1180505"/>
                    </a:xfrm>
                    <a:prstGeom prst="rect">
                      <a:avLst/>
                    </a:prstGeom>
                  </pic:spPr>
                </pic:pic>
              </a:graphicData>
            </a:graphic>
          </wp:inline>
        </w:drawing>
      </w:r>
    </w:p>
    <w:p w14:paraId="03B0C732" w14:textId="36A6EED0" w:rsidR="00C52114" w:rsidRPr="00F14ED0" w:rsidRDefault="003E670E" w:rsidP="003E670E">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33</w:t>
      </w:r>
      <w:r w:rsidR="00A8104B">
        <w:rPr>
          <w:noProof/>
        </w:rPr>
        <w:fldChar w:fldCharType="end"/>
      </w:r>
      <w:r>
        <w:t>: MVVM design pattern (product example)</w:t>
      </w:r>
    </w:p>
    <w:p w14:paraId="0B41CB53" w14:textId="16C78157" w:rsidR="003E670E" w:rsidRDefault="003E670E" w:rsidP="002B2811">
      <w:pPr>
        <w:rPr>
          <w:rFonts w:asciiTheme="minorHAnsi" w:hAnsiTheme="minorHAnsi" w:cstheme="minorHAnsi"/>
        </w:rPr>
      </w:pPr>
    </w:p>
    <w:p w14:paraId="2F40A1F6" w14:textId="77777777" w:rsidR="008F3055" w:rsidRDefault="008F3055" w:rsidP="008F3055">
      <w:pPr>
        <w:keepNext/>
        <w:ind w:firstLine="720"/>
        <w:rPr>
          <w:rFonts w:asciiTheme="minorHAnsi" w:hAnsiTheme="minorHAnsi" w:cstheme="minorHAnsi"/>
        </w:rPr>
      </w:pPr>
      <w:r>
        <w:rPr>
          <w:rFonts w:asciiTheme="minorHAnsi" w:hAnsiTheme="minorHAnsi" w:cstheme="minorHAnsi"/>
        </w:rPr>
        <w:lastRenderedPageBreak/>
        <w:t>In the following figures it’s shown how the MVVM design was adopted in our project for the product entity. The same pattern was used for all entities.</w:t>
      </w:r>
    </w:p>
    <w:p w14:paraId="5D921556" w14:textId="77777777" w:rsidR="008F3055" w:rsidRDefault="008F3055" w:rsidP="008F3055">
      <w:pPr>
        <w:keepNext/>
        <w:rPr>
          <w:rFonts w:asciiTheme="minorHAnsi" w:hAnsiTheme="minorHAnsi" w:cstheme="minorHAnsi"/>
        </w:rPr>
      </w:pPr>
    </w:p>
    <w:p w14:paraId="48495C35" w14:textId="77777777" w:rsidR="008F3055" w:rsidRDefault="008F3055" w:rsidP="008F3055">
      <w:pPr>
        <w:keepNext/>
        <w:jc w:val="center"/>
      </w:pPr>
      <w:r>
        <w:rPr>
          <w:rFonts w:asciiTheme="minorHAnsi" w:hAnsiTheme="minorHAnsi" w:cstheme="minorHAnsi"/>
          <w:noProof/>
        </w:rPr>
        <w:drawing>
          <wp:inline distT="0" distB="0" distL="0" distR="0" wp14:anchorId="2ACB36C3" wp14:editId="5100A4FD">
            <wp:extent cx="4204379" cy="1200129"/>
            <wp:effectExtent l="0" t="0" r="5715" b="63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44" cstate="print">
                      <a:extLst>
                        <a:ext uri="{28A0092B-C50C-407E-A947-70E740481C1C}">
                          <a14:useLocalDpi xmlns:a14="http://schemas.microsoft.com/office/drawing/2010/main" val="0"/>
                        </a:ext>
                      </a:extLst>
                    </a:blip>
                    <a:srcRect l="15073" t="21810"/>
                    <a:stretch/>
                  </pic:blipFill>
                  <pic:spPr bwMode="auto">
                    <a:xfrm>
                      <a:off x="0" y="0"/>
                      <a:ext cx="4241820" cy="1210816"/>
                    </a:xfrm>
                    <a:prstGeom prst="rect">
                      <a:avLst/>
                    </a:prstGeom>
                    <a:ln>
                      <a:noFill/>
                    </a:ln>
                    <a:extLst>
                      <a:ext uri="{53640926-AAD7-44D8-BBD7-CCE9431645EC}">
                        <a14:shadowObscured xmlns:a14="http://schemas.microsoft.com/office/drawing/2010/main"/>
                      </a:ext>
                    </a:extLst>
                  </pic:spPr>
                </pic:pic>
              </a:graphicData>
            </a:graphic>
          </wp:inline>
        </w:drawing>
      </w:r>
    </w:p>
    <w:p w14:paraId="41634089" w14:textId="62C449F5" w:rsidR="008F3055" w:rsidRDefault="008F3055" w:rsidP="008F3055">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34</w:t>
      </w:r>
      <w:r w:rsidR="00A8104B">
        <w:rPr>
          <w:noProof/>
        </w:rPr>
        <w:fldChar w:fldCharType="end"/>
      </w:r>
      <w:r>
        <w:t>. Local Data Source (Products Database)</w:t>
      </w:r>
    </w:p>
    <w:p w14:paraId="17AF9519" w14:textId="77777777" w:rsidR="008F3055" w:rsidRDefault="008F3055" w:rsidP="008F3055">
      <w:pPr>
        <w:keepNext/>
        <w:jc w:val="center"/>
        <w:rPr>
          <w:rtl/>
          <w:lang w:bidi="ar-QA"/>
        </w:rPr>
      </w:pPr>
      <w:r w:rsidRPr="00CC62F1">
        <w:rPr>
          <w:rFonts w:asciiTheme="minorHAnsi" w:hAnsiTheme="minorHAnsi" w:cstheme="minorHAnsi"/>
          <w:noProof/>
        </w:rPr>
        <w:drawing>
          <wp:inline distT="0" distB="0" distL="0" distR="0" wp14:anchorId="20C6690F" wp14:editId="76B9348B">
            <wp:extent cx="2711669" cy="1016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9647" cy="1023125"/>
                    </a:xfrm>
                    <a:prstGeom prst="rect">
                      <a:avLst/>
                    </a:prstGeom>
                  </pic:spPr>
                </pic:pic>
              </a:graphicData>
            </a:graphic>
          </wp:inline>
        </w:drawing>
      </w:r>
    </w:p>
    <w:p w14:paraId="45F7A4F1" w14:textId="58E0F0EE" w:rsidR="008F3055" w:rsidRDefault="008F3055" w:rsidP="008F3055">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35</w:t>
      </w:r>
      <w:r w:rsidR="00A8104B">
        <w:rPr>
          <w:noProof/>
        </w:rPr>
        <w:fldChar w:fldCharType="end"/>
      </w:r>
      <w:r>
        <w:t>. Product Repository</w:t>
      </w:r>
    </w:p>
    <w:p w14:paraId="487F889E" w14:textId="77777777" w:rsidR="008F3055" w:rsidRDefault="008F3055" w:rsidP="008F3055">
      <w:pPr>
        <w:keepNext/>
        <w:jc w:val="center"/>
      </w:pPr>
      <w:r w:rsidRPr="00EE2E67">
        <w:rPr>
          <w:rFonts w:asciiTheme="minorHAnsi" w:hAnsiTheme="minorHAnsi" w:cstheme="minorHAnsi"/>
          <w:noProof/>
        </w:rPr>
        <w:drawing>
          <wp:inline distT="0" distB="0" distL="0" distR="0" wp14:anchorId="3A21BF5E" wp14:editId="3BB75131">
            <wp:extent cx="5943600" cy="795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95655"/>
                    </a:xfrm>
                    <a:prstGeom prst="rect">
                      <a:avLst/>
                    </a:prstGeom>
                  </pic:spPr>
                </pic:pic>
              </a:graphicData>
            </a:graphic>
          </wp:inline>
        </w:drawing>
      </w:r>
    </w:p>
    <w:p w14:paraId="5FA8F1C9" w14:textId="3B30A50D" w:rsidR="008F3055" w:rsidRDefault="008F3055" w:rsidP="008F3055">
      <w:pPr>
        <w:pStyle w:val="Caption"/>
        <w:jc w:val="center"/>
        <w:rPr>
          <w:rFonts w:asciiTheme="minorHAnsi" w:hAnsiTheme="minorHAnsi" w:cstheme="minorHAnsi"/>
        </w:rPr>
      </w:pPr>
      <w:r>
        <w:t xml:space="preserve">Figure </w:t>
      </w:r>
      <w:r w:rsidR="00A8104B">
        <w:fldChar w:fldCharType="begin"/>
      </w:r>
      <w:r w:rsidR="00A8104B">
        <w:instrText xml:space="preserve"> SEQ Figur</w:instrText>
      </w:r>
      <w:r w:rsidR="00A8104B">
        <w:instrText xml:space="preserve">e \* ARABIC </w:instrText>
      </w:r>
      <w:r w:rsidR="00A8104B">
        <w:fldChar w:fldCharType="separate"/>
      </w:r>
      <w:r w:rsidR="007F26CA">
        <w:rPr>
          <w:noProof/>
        </w:rPr>
        <w:t>36</w:t>
      </w:r>
      <w:r w:rsidR="00A8104B">
        <w:rPr>
          <w:noProof/>
        </w:rPr>
        <w:fldChar w:fldCharType="end"/>
      </w:r>
      <w:r>
        <w:t>. Product View Model</w:t>
      </w:r>
    </w:p>
    <w:p w14:paraId="6F50846F" w14:textId="77777777" w:rsidR="008F3055" w:rsidRDefault="008F3055" w:rsidP="008F3055">
      <w:pPr>
        <w:keepNext/>
        <w:jc w:val="center"/>
      </w:pPr>
      <w:r w:rsidRPr="00EE2E67">
        <w:rPr>
          <w:noProof/>
        </w:rPr>
        <w:drawing>
          <wp:inline distT="0" distB="0" distL="0" distR="0" wp14:anchorId="02B288B1" wp14:editId="16329125">
            <wp:extent cx="1689100" cy="36594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0521" cy="3705847"/>
                    </a:xfrm>
                    <a:prstGeom prst="rect">
                      <a:avLst/>
                    </a:prstGeom>
                  </pic:spPr>
                </pic:pic>
              </a:graphicData>
            </a:graphic>
          </wp:inline>
        </w:drawing>
      </w:r>
    </w:p>
    <w:p w14:paraId="21FEE99B" w14:textId="4BFC3843" w:rsidR="003E670E" w:rsidRDefault="008F3055" w:rsidP="00BC3FB9">
      <w:pPr>
        <w:pStyle w:val="Caption"/>
        <w:jc w:val="center"/>
        <w:rPr>
          <w:rFonts w:asciiTheme="minorHAnsi" w:hAnsiTheme="minorHAnsi" w:cstheme="minorHAnsi"/>
        </w:rPr>
      </w:pPr>
      <w:r>
        <w:t xml:space="preserve">Figure </w:t>
      </w:r>
      <w:r w:rsidR="00A8104B">
        <w:fldChar w:fldCharType="begin"/>
      </w:r>
      <w:r w:rsidR="00A8104B">
        <w:instrText xml:space="preserve"> SEQ Figure \* ARABIC </w:instrText>
      </w:r>
      <w:r w:rsidR="00A8104B">
        <w:fldChar w:fldCharType="separate"/>
      </w:r>
      <w:r w:rsidR="007F26CA">
        <w:rPr>
          <w:noProof/>
        </w:rPr>
        <w:t>37</w:t>
      </w:r>
      <w:r w:rsidR="00A8104B">
        <w:rPr>
          <w:noProof/>
        </w:rPr>
        <w:fldChar w:fldCharType="end"/>
      </w:r>
      <w:r>
        <w:t>. ItemScreen (View)</w:t>
      </w:r>
    </w:p>
    <w:p w14:paraId="3EB3F084" w14:textId="481ACE2C" w:rsidR="002B2811" w:rsidRDefault="002B2811" w:rsidP="002B2811">
      <w:pPr>
        <w:pStyle w:val="Heading1"/>
        <w:rPr>
          <w:rFonts w:asciiTheme="minorHAnsi" w:hAnsiTheme="minorHAnsi" w:cstheme="minorHAnsi"/>
        </w:rPr>
      </w:pPr>
      <w:bookmarkStart w:id="5" w:name="_Toc118566894"/>
      <w:r w:rsidRPr="00F14ED0">
        <w:rPr>
          <w:rFonts w:asciiTheme="minorHAnsi" w:hAnsiTheme="minorHAnsi" w:cstheme="minorHAnsi"/>
        </w:rPr>
        <w:lastRenderedPageBreak/>
        <w:t>Implementation</w:t>
      </w:r>
      <w:bookmarkEnd w:id="5"/>
    </w:p>
    <w:p w14:paraId="58ACA324" w14:textId="34CD7264" w:rsidR="00A70FD1" w:rsidRPr="009237C9" w:rsidRDefault="00A70FD1" w:rsidP="00FE07BA">
      <w:pPr>
        <w:jc w:val="both"/>
        <w:rPr>
          <w:rFonts w:asciiTheme="minorHAnsi" w:hAnsiTheme="minorHAnsi" w:cstheme="minorHAnsi"/>
          <w:lang w:eastAsia="en-US"/>
        </w:rPr>
      </w:pPr>
      <w:r>
        <w:rPr>
          <w:lang w:eastAsia="en-US"/>
        </w:rPr>
        <w:tab/>
      </w:r>
      <w:r w:rsidRPr="009237C9">
        <w:rPr>
          <w:rFonts w:asciiTheme="minorHAnsi" w:hAnsiTheme="minorHAnsi" w:cstheme="minorHAnsi"/>
          <w:lang w:eastAsia="en-US"/>
        </w:rPr>
        <w:t xml:space="preserve">For our application we tried our best to </w:t>
      </w:r>
      <w:r w:rsidR="003277D6" w:rsidRPr="009237C9">
        <w:rPr>
          <w:rFonts w:asciiTheme="minorHAnsi" w:hAnsiTheme="minorHAnsi" w:cstheme="minorHAnsi"/>
          <w:lang w:eastAsia="en-US"/>
        </w:rPr>
        <w:t xml:space="preserve">think about every possible scenario. For example, </w:t>
      </w:r>
      <w:r w:rsidR="002A4905" w:rsidRPr="009237C9">
        <w:rPr>
          <w:rFonts w:asciiTheme="minorHAnsi" w:hAnsiTheme="minorHAnsi" w:cstheme="minorHAnsi"/>
          <w:lang w:eastAsia="en-US"/>
        </w:rPr>
        <w:t>for</w:t>
      </w:r>
      <w:r w:rsidR="003277D6" w:rsidRPr="009237C9">
        <w:rPr>
          <w:rFonts w:asciiTheme="minorHAnsi" w:hAnsiTheme="minorHAnsi" w:cstheme="minorHAnsi"/>
          <w:lang w:eastAsia="en-US"/>
        </w:rPr>
        <w:t xml:space="preserve"> the cart, </w:t>
      </w:r>
      <w:r w:rsidR="00FE07BA" w:rsidRPr="009237C9">
        <w:rPr>
          <w:rFonts w:asciiTheme="minorHAnsi" w:hAnsiTheme="minorHAnsi" w:cstheme="minorHAnsi"/>
          <w:lang w:eastAsia="en-US"/>
        </w:rPr>
        <w:t>Wishlist</w:t>
      </w:r>
      <w:r w:rsidR="003277D6" w:rsidRPr="009237C9">
        <w:rPr>
          <w:rFonts w:asciiTheme="minorHAnsi" w:hAnsiTheme="minorHAnsi" w:cstheme="minorHAnsi"/>
          <w:lang w:eastAsia="en-US"/>
        </w:rPr>
        <w:t>, search</w:t>
      </w:r>
      <w:r w:rsidR="00E02E06" w:rsidRPr="009237C9">
        <w:rPr>
          <w:rFonts w:asciiTheme="minorHAnsi" w:hAnsiTheme="minorHAnsi" w:cstheme="minorHAnsi"/>
          <w:lang w:eastAsia="en-US"/>
        </w:rPr>
        <w:t xml:space="preserve">, </w:t>
      </w:r>
      <w:r w:rsidR="002A4905" w:rsidRPr="009237C9">
        <w:rPr>
          <w:rFonts w:asciiTheme="minorHAnsi" w:hAnsiTheme="minorHAnsi" w:cstheme="minorHAnsi"/>
          <w:lang w:eastAsia="en-US"/>
        </w:rPr>
        <w:t>reviews,</w:t>
      </w:r>
      <w:r w:rsidR="00E02E06" w:rsidRPr="009237C9">
        <w:rPr>
          <w:rFonts w:asciiTheme="minorHAnsi" w:hAnsiTheme="minorHAnsi" w:cstheme="minorHAnsi"/>
          <w:lang w:eastAsia="en-US"/>
        </w:rPr>
        <w:t xml:space="preserve"> and orders they all have </w:t>
      </w:r>
      <w:r w:rsidR="000202B5" w:rsidRPr="009237C9">
        <w:rPr>
          <w:rFonts w:asciiTheme="minorHAnsi" w:hAnsiTheme="minorHAnsi" w:cstheme="minorHAnsi"/>
          <w:lang w:eastAsia="en-US"/>
        </w:rPr>
        <w:t>an</w:t>
      </w:r>
      <w:r w:rsidR="00F960D7" w:rsidRPr="009237C9">
        <w:rPr>
          <w:rFonts w:asciiTheme="minorHAnsi" w:hAnsiTheme="minorHAnsi" w:cstheme="minorHAnsi"/>
          <w:lang w:eastAsia="en-US"/>
        </w:rPr>
        <w:t xml:space="preserve"> image </w:t>
      </w:r>
      <w:r w:rsidR="006B5A82" w:rsidRPr="009237C9">
        <w:rPr>
          <w:rFonts w:asciiTheme="minorHAnsi" w:hAnsiTheme="minorHAnsi" w:cstheme="minorHAnsi"/>
          <w:lang w:eastAsia="en-US"/>
        </w:rPr>
        <w:t xml:space="preserve">that is displayed if </w:t>
      </w:r>
      <w:r w:rsidR="000202B5" w:rsidRPr="009237C9">
        <w:rPr>
          <w:rFonts w:asciiTheme="minorHAnsi" w:hAnsiTheme="minorHAnsi" w:cstheme="minorHAnsi"/>
          <w:lang w:eastAsia="en-US"/>
        </w:rPr>
        <w:t xml:space="preserve">there was nothing to view. Moreover, when placing </w:t>
      </w:r>
      <w:r w:rsidR="002A4905" w:rsidRPr="009237C9">
        <w:rPr>
          <w:rFonts w:asciiTheme="minorHAnsi" w:hAnsiTheme="minorHAnsi" w:cstheme="minorHAnsi"/>
          <w:lang w:eastAsia="en-US"/>
        </w:rPr>
        <w:t>an</w:t>
      </w:r>
      <w:r w:rsidR="000202B5" w:rsidRPr="009237C9">
        <w:rPr>
          <w:rFonts w:asciiTheme="minorHAnsi" w:hAnsiTheme="minorHAnsi" w:cstheme="minorHAnsi"/>
          <w:lang w:eastAsia="en-US"/>
        </w:rPr>
        <w:t xml:space="preserve"> </w:t>
      </w:r>
      <w:r w:rsidR="00FE1225" w:rsidRPr="009237C9">
        <w:rPr>
          <w:rFonts w:asciiTheme="minorHAnsi" w:hAnsiTheme="minorHAnsi" w:cstheme="minorHAnsi"/>
          <w:lang w:eastAsia="en-US"/>
        </w:rPr>
        <w:t>order,</w:t>
      </w:r>
      <w:r w:rsidR="000202B5" w:rsidRPr="009237C9">
        <w:rPr>
          <w:rFonts w:asciiTheme="minorHAnsi" w:hAnsiTheme="minorHAnsi" w:cstheme="minorHAnsi"/>
          <w:lang w:eastAsia="en-US"/>
        </w:rPr>
        <w:t xml:space="preserve"> the delivery, payment and ordered items are not added to the database unless the user placed </w:t>
      </w:r>
      <w:r w:rsidR="008961B1" w:rsidRPr="009237C9">
        <w:rPr>
          <w:rFonts w:asciiTheme="minorHAnsi" w:hAnsiTheme="minorHAnsi" w:cstheme="minorHAnsi"/>
          <w:lang w:eastAsia="en-US"/>
        </w:rPr>
        <w:t xml:space="preserve">the order </w:t>
      </w:r>
      <w:r w:rsidR="003722D0" w:rsidRPr="009237C9">
        <w:rPr>
          <w:rFonts w:asciiTheme="minorHAnsi" w:hAnsiTheme="minorHAnsi" w:cstheme="minorHAnsi"/>
          <w:lang w:eastAsia="en-US"/>
        </w:rPr>
        <w:t xml:space="preserve">in the payment screen as </w:t>
      </w:r>
      <w:r w:rsidR="00F433E5" w:rsidRPr="009237C9">
        <w:rPr>
          <w:rFonts w:asciiTheme="minorHAnsi" w:hAnsiTheme="minorHAnsi" w:cstheme="minorHAnsi"/>
          <w:lang w:eastAsia="en-US"/>
        </w:rPr>
        <w:t>sometimes customer</w:t>
      </w:r>
      <w:r w:rsidR="002A4905" w:rsidRPr="009237C9">
        <w:rPr>
          <w:rFonts w:asciiTheme="minorHAnsi" w:hAnsiTheme="minorHAnsi" w:cstheme="minorHAnsi"/>
          <w:lang w:eastAsia="en-US"/>
        </w:rPr>
        <w:t>s</w:t>
      </w:r>
      <w:r w:rsidR="00F433E5" w:rsidRPr="009237C9">
        <w:rPr>
          <w:rFonts w:asciiTheme="minorHAnsi" w:hAnsiTheme="minorHAnsi" w:cstheme="minorHAnsi"/>
          <w:lang w:eastAsia="en-US"/>
        </w:rPr>
        <w:t xml:space="preserve"> change their mind so we made sure that nothing is saved in the database unless</w:t>
      </w:r>
      <w:r w:rsidR="0039691A" w:rsidRPr="009237C9">
        <w:rPr>
          <w:rFonts w:asciiTheme="minorHAnsi" w:hAnsiTheme="minorHAnsi" w:cstheme="minorHAnsi"/>
          <w:lang w:eastAsia="en-US"/>
        </w:rPr>
        <w:t xml:space="preserve"> the place order button is clicked. Furthermore, we made sure to inform the user exactly about what is missing</w:t>
      </w:r>
      <w:r w:rsidR="002A4905" w:rsidRPr="009237C9">
        <w:rPr>
          <w:rFonts w:asciiTheme="minorHAnsi" w:hAnsiTheme="minorHAnsi" w:cstheme="minorHAnsi"/>
          <w:lang w:eastAsia="en-US"/>
        </w:rPr>
        <w:t>,</w:t>
      </w:r>
      <w:r w:rsidR="0039691A" w:rsidRPr="009237C9">
        <w:rPr>
          <w:rFonts w:asciiTheme="minorHAnsi" w:hAnsiTheme="minorHAnsi" w:cstheme="minorHAnsi"/>
          <w:lang w:eastAsia="en-US"/>
        </w:rPr>
        <w:t xml:space="preserve"> </w:t>
      </w:r>
      <w:r w:rsidR="00B12F76" w:rsidRPr="009237C9">
        <w:rPr>
          <w:rFonts w:asciiTheme="minorHAnsi" w:hAnsiTheme="minorHAnsi" w:cstheme="minorHAnsi"/>
          <w:lang w:eastAsia="en-US"/>
        </w:rPr>
        <w:t xml:space="preserve">as seen in the figures below the user is notified what field exactly is stopping them from </w:t>
      </w:r>
      <w:r w:rsidR="007707AF" w:rsidRPr="009237C9">
        <w:rPr>
          <w:rFonts w:asciiTheme="minorHAnsi" w:hAnsiTheme="minorHAnsi" w:cstheme="minorHAnsi"/>
          <w:lang w:eastAsia="en-US"/>
        </w:rPr>
        <w:t xml:space="preserve">going to the next step. </w:t>
      </w:r>
      <w:r w:rsidR="00BB55D2" w:rsidRPr="009237C9">
        <w:rPr>
          <w:rFonts w:asciiTheme="minorHAnsi" w:hAnsiTheme="minorHAnsi" w:cstheme="minorHAnsi"/>
          <w:lang w:eastAsia="en-US"/>
        </w:rPr>
        <w:t>Also,</w:t>
      </w:r>
      <w:r w:rsidR="00DE0DA9" w:rsidRPr="009237C9">
        <w:rPr>
          <w:rFonts w:asciiTheme="minorHAnsi" w:hAnsiTheme="minorHAnsi" w:cstheme="minorHAnsi"/>
          <w:lang w:eastAsia="en-US"/>
        </w:rPr>
        <w:t xml:space="preserve"> </w:t>
      </w:r>
      <w:r w:rsidR="009D1857" w:rsidRPr="009237C9">
        <w:rPr>
          <w:rFonts w:asciiTheme="minorHAnsi" w:hAnsiTheme="minorHAnsi" w:cstheme="minorHAnsi"/>
          <w:lang w:eastAsia="en-US"/>
        </w:rPr>
        <w:t>temporary notification</w:t>
      </w:r>
      <w:r w:rsidR="003963A6" w:rsidRPr="009237C9">
        <w:rPr>
          <w:rFonts w:asciiTheme="minorHAnsi" w:hAnsiTheme="minorHAnsi" w:cstheme="minorHAnsi"/>
          <w:lang w:eastAsia="en-US"/>
        </w:rPr>
        <w:t>s pop up to confirm the addition or removal of items from the wish list or the addition of a product to the cart.</w:t>
      </w:r>
      <w:r w:rsidR="005B45B9" w:rsidRPr="009237C9">
        <w:rPr>
          <w:rFonts w:asciiTheme="minorHAnsi" w:hAnsiTheme="minorHAnsi" w:cstheme="minorHAnsi"/>
          <w:lang w:eastAsia="en-US"/>
        </w:rPr>
        <w:t xml:space="preserve"> Finally,</w:t>
      </w:r>
      <w:r w:rsidR="00047A03" w:rsidRPr="009237C9">
        <w:rPr>
          <w:rFonts w:asciiTheme="minorHAnsi" w:hAnsiTheme="minorHAnsi" w:cstheme="minorHAnsi"/>
          <w:lang w:eastAsia="en-US"/>
        </w:rPr>
        <w:t xml:space="preserve"> the user can edit their reviews from </w:t>
      </w:r>
      <w:r w:rsidR="00576F98" w:rsidRPr="009237C9">
        <w:rPr>
          <w:rFonts w:asciiTheme="minorHAnsi" w:hAnsiTheme="minorHAnsi" w:cstheme="minorHAnsi"/>
          <w:lang w:eastAsia="en-US"/>
        </w:rPr>
        <w:t xml:space="preserve">the </w:t>
      </w:r>
      <w:r w:rsidR="00E23CCB" w:rsidRPr="009237C9">
        <w:rPr>
          <w:rFonts w:asciiTheme="minorHAnsi" w:hAnsiTheme="minorHAnsi" w:cstheme="minorHAnsi"/>
          <w:lang w:eastAsia="en-US"/>
        </w:rPr>
        <w:t>item screen reviews or from “ My reviews” in the profile screen.</w:t>
      </w:r>
    </w:p>
    <w:p w14:paraId="01A0858F" w14:textId="77777777" w:rsidR="002E23B7" w:rsidRDefault="002E23B7" w:rsidP="008B5F27">
      <w:pPr>
        <w:rPr>
          <w:lang w:eastAsia="en-US"/>
        </w:rPr>
      </w:pPr>
    </w:p>
    <w:p w14:paraId="0C8886EE" w14:textId="77777777" w:rsidR="002E23B7" w:rsidRDefault="002E23B7" w:rsidP="008B5F27">
      <w:pPr>
        <w:rPr>
          <w:lang w:eastAsia="en-US"/>
        </w:rPr>
      </w:pPr>
    </w:p>
    <w:p w14:paraId="43EDBE1D" w14:textId="77777777" w:rsidR="002E23B7" w:rsidRDefault="002E23B7" w:rsidP="008B5F27">
      <w:pPr>
        <w:rPr>
          <w:rFonts w:hint="cs"/>
          <w:rtl/>
          <w:lang w:eastAsia="en-US" w:bidi="ar-QA"/>
        </w:rPr>
      </w:pPr>
    </w:p>
    <w:p w14:paraId="183E2900" w14:textId="77777777" w:rsidR="002E23B7" w:rsidRDefault="002E23B7" w:rsidP="008B5F27">
      <w:pPr>
        <w:rPr>
          <w:lang w:eastAsia="en-US"/>
        </w:rPr>
      </w:pPr>
    </w:p>
    <w:p w14:paraId="58F368DE" w14:textId="77777777" w:rsidR="002E23B7" w:rsidRDefault="002E23B7" w:rsidP="008B5F27">
      <w:pPr>
        <w:rPr>
          <w:lang w:eastAsia="en-US"/>
        </w:rPr>
      </w:pPr>
    </w:p>
    <w:p w14:paraId="753C2676" w14:textId="5DF70D45" w:rsidR="002E23B7" w:rsidRDefault="003F340B" w:rsidP="008B5F27">
      <w:pPr>
        <w:rPr>
          <w:lang w:eastAsia="en-US"/>
        </w:rPr>
      </w:pPr>
      <w:r>
        <w:rPr>
          <w:noProof/>
        </w:rPr>
        <w:drawing>
          <wp:inline distT="0" distB="0" distL="0" distR="0" wp14:anchorId="6036CEF9" wp14:editId="5A9EDA65">
            <wp:extent cx="5943600" cy="3407410"/>
            <wp:effectExtent l="0" t="0" r="0" b="2540"/>
            <wp:docPr id="1929852047" name="Picture 192985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4E40D246" w14:textId="77777777" w:rsidR="002E23B7" w:rsidRDefault="002E23B7" w:rsidP="008B5F27">
      <w:pPr>
        <w:rPr>
          <w:lang w:eastAsia="en-US"/>
        </w:rPr>
      </w:pPr>
    </w:p>
    <w:p w14:paraId="62CC8CD9" w14:textId="77777777" w:rsidR="002E23B7" w:rsidRDefault="002E23B7" w:rsidP="008B5F27">
      <w:pPr>
        <w:rPr>
          <w:lang w:eastAsia="en-US"/>
        </w:rPr>
      </w:pPr>
    </w:p>
    <w:p w14:paraId="45B30ECC" w14:textId="77777777" w:rsidR="002E23B7" w:rsidRDefault="002E23B7" w:rsidP="008B5F27">
      <w:pPr>
        <w:rPr>
          <w:lang w:eastAsia="en-US"/>
        </w:rPr>
      </w:pPr>
    </w:p>
    <w:p w14:paraId="46F08E07" w14:textId="77777777" w:rsidR="002E23B7" w:rsidRDefault="002E23B7" w:rsidP="008B5F27">
      <w:pPr>
        <w:rPr>
          <w:lang w:eastAsia="en-US"/>
        </w:rPr>
      </w:pPr>
    </w:p>
    <w:p w14:paraId="079B99D5" w14:textId="77777777" w:rsidR="00096721" w:rsidRPr="008B5F27" w:rsidRDefault="00096721" w:rsidP="008B5F27">
      <w:pPr>
        <w:rPr>
          <w:lang w:eastAsia="en-US"/>
        </w:rPr>
      </w:pPr>
    </w:p>
    <w:p w14:paraId="1F74D941" w14:textId="77777777" w:rsidR="00CB19D9" w:rsidRDefault="00CB19D9" w:rsidP="002B2811">
      <w:pPr>
        <w:rPr>
          <w:rFonts w:asciiTheme="minorHAnsi" w:hAnsiTheme="minorHAnsi" w:cstheme="minorHAnsi"/>
          <w:b/>
          <w:bCs/>
        </w:rPr>
      </w:pPr>
    </w:p>
    <w:p w14:paraId="659262BE" w14:textId="77777777" w:rsidR="00CB19D9" w:rsidRDefault="00CB19D9" w:rsidP="002B2811">
      <w:pPr>
        <w:rPr>
          <w:rFonts w:asciiTheme="minorHAnsi" w:hAnsiTheme="minorHAnsi" w:cstheme="minorHAnsi"/>
          <w:b/>
          <w:bCs/>
        </w:rPr>
      </w:pPr>
    </w:p>
    <w:p w14:paraId="1117CD3D" w14:textId="77777777" w:rsidR="00CB19D9" w:rsidRDefault="00CB19D9" w:rsidP="002B2811">
      <w:pPr>
        <w:rPr>
          <w:rFonts w:asciiTheme="minorHAnsi" w:hAnsiTheme="minorHAnsi" w:cstheme="minorHAnsi"/>
          <w:b/>
          <w:bCs/>
        </w:rPr>
      </w:pPr>
    </w:p>
    <w:p w14:paraId="20637643" w14:textId="77777777" w:rsidR="00CB19D9" w:rsidRDefault="00CB19D9" w:rsidP="002B2811">
      <w:pPr>
        <w:rPr>
          <w:rFonts w:asciiTheme="minorHAnsi" w:hAnsiTheme="minorHAnsi" w:cstheme="minorHAnsi"/>
          <w:b/>
          <w:bCs/>
        </w:rPr>
      </w:pPr>
    </w:p>
    <w:p w14:paraId="10CE5568" w14:textId="59294C5D" w:rsidR="00365218" w:rsidRPr="00365218" w:rsidRDefault="00365218" w:rsidP="002B2811">
      <w:pPr>
        <w:rPr>
          <w:rFonts w:asciiTheme="minorHAnsi" w:hAnsiTheme="minorHAnsi" w:cstheme="minorHAnsi"/>
          <w:b/>
          <w:bCs/>
        </w:rPr>
      </w:pPr>
      <w:r w:rsidRPr="00365218">
        <w:rPr>
          <w:rFonts w:asciiTheme="minorHAnsi" w:hAnsiTheme="minorHAnsi" w:cstheme="minorHAnsi"/>
          <w:b/>
          <w:bCs/>
        </w:rPr>
        <w:lastRenderedPageBreak/>
        <w:t>Use Case 1 – Login</w:t>
      </w:r>
    </w:p>
    <w:p w14:paraId="34DAB717" w14:textId="77777777" w:rsidR="00365218" w:rsidRDefault="00365218" w:rsidP="00365218">
      <w:pPr>
        <w:keepNext/>
        <w:jc w:val="center"/>
      </w:pPr>
      <w:r w:rsidRPr="00365218">
        <w:rPr>
          <w:rFonts w:asciiTheme="minorHAnsi" w:hAnsiTheme="minorHAnsi" w:cstheme="minorHAnsi"/>
          <w:noProof/>
        </w:rPr>
        <w:drawing>
          <wp:inline distT="0" distB="0" distL="0" distR="0" wp14:anchorId="622186F0" wp14:editId="3B4299C7">
            <wp:extent cx="3645087" cy="22353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5087" cy="2235315"/>
                    </a:xfrm>
                    <a:prstGeom prst="rect">
                      <a:avLst/>
                    </a:prstGeom>
                  </pic:spPr>
                </pic:pic>
              </a:graphicData>
            </a:graphic>
          </wp:inline>
        </w:drawing>
      </w:r>
    </w:p>
    <w:p w14:paraId="74B03EF2" w14:textId="5C6F6F35" w:rsidR="00365218" w:rsidRDefault="00365218" w:rsidP="00365218">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38</w:t>
      </w:r>
      <w:r w:rsidR="00A8104B">
        <w:rPr>
          <w:noProof/>
        </w:rPr>
        <w:fldChar w:fldCharType="end"/>
      </w:r>
      <w:r>
        <w:t>. Use Case 1 – Login Demo</w:t>
      </w:r>
    </w:p>
    <w:p w14:paraId="694C35BF" w14:textId="4623CB67" w:rsidR="00365218" w:rsidRDefault="00365218" w:rsidP="009237C9">
      <w:pPr>
        <w:jc w:val="both"/>
      </w:pPr>
      <w:r>
        <w:tab/>
      </w:r>
      <w:r w:rsidRPr="009237C9">
        <w:rPr>
          <w:rFonts w:ascii="Calibri" w:hAnsi="Calibri" w:cs="Calibri"/>
        </w:rPr>
        <w:t>The user can log</w:t>
      </w:r>
      <w:r w:rsidR="00562066" w:rsidRPr="009237C9">
        <w:rPr>
          <w:rFonts w:ascii="Calibri" w:hAnsi="Calibri" w:cs="Calibri"/>
        </w:rPr>
        <w:t xml:space="preserve"> </w:t>
      </w:r>
      <w:r w:rsidRPr="009237C9">
        <w:rPr>
          <w:rFonts w:ascii="Calibri" w:hAnsi="Calibri" w:cs="Calibri"/>
        </w:rPr>
        <w:t>in to the System by clicking on the sign</w:t>
      </w:r>
      <w:r w:rsidR="00562066" w:rsidRPr="009237C9">
        <w:rPr>
          <w:rFonts w:ascii="Calibri" w:hAnsi="Calibri" w:cs="Calibri"/>
        </w:rPr>
        <w:t>-</w:t>
      </w:r>
      <w:r w:rsidRPr="009237C9">
        <w:rPr>
          <w:rFonts w:ascii="Calibri" w:hAnsi="Calibri" w:cs="Calibri"/>
        </w:rPr>
        <w:t xml:space="preserve">in button </w:t>
      </w:r>
      <w:r w:rsidR="006A067E" w:rsidRPr="009237C9">
        <w:rPr>
          <w:rFonts w:ascii="Calibri" w:hAnsi="Calibri" w:cs="Calibri"/>
        </w:rPr>
        <w:t>o</w:t>
      </w:r>
      <w:r w:rsidRPr="009237C9">
        <w:rPr>
          <w:rFonts w:ascii="Calibri" w:hAnsi="Calibri" w:cs="Calibri"/>
        </w:rPr>
        <w:t>n the welcome page which navigates to the login screen. At the login screen</w:t>
      </w:r>
      <w:r w:rsidR="006A067E" w:rsidRPr="009237C9">
        <w:rPr>
          <w:rFonts w:ascii="Calibri" w:hAnsi="Calibri" w:cs="Calibri"/>
        </w:rPr>
        <w:t>,</w:t>
      </w:r>
      <w:r w:rsidRPr="009237C9">
        <w:rPr>
          <w:rFonts w:ascii="Calibri" w:hAnsi="Calibri" w:cs="Calibri"/>
        </w:rPr>
        <w:t xml:space="preserve"> the user enters their email address and password. If the email and password match and the email exists in the database the user is then navigated to the home screen. However, if the user entered an email that doesn’t exist or the</w:t>
      </w:r>
      <w:r>
        <w:t xml:space="preserve"> </w:t>
      </w:r>
      <w:r w:rsidRPr="009237C9">
        <w:rPr>
          <w:rFonts w:ascii="Calibri" w:hAnsi="Calibri" w:cs="Calibri"/>
        </w:rPr>
        <w:t>email address or password text field is empty or the password is incorrect a temporary notification will pop up to notify the user</w:t>
      </w:r>
      <w:r w:rsidR="00937407" w:rsidRPr="009237C9">
        <w:rPr>
          <w:rFonts w:ascii="Calibri" w:hAnsi="Calibri" w:cs="Calibri"/>
        </w:rPr>
        <w:t>.</w:t>
      </w:r>
    </w:p>
    <w:p w14:paraId="5E33F857" w14:textId="77777777" w:rsidR="00365218" w:rsidRDefault="00365218" w:rsidP="00365218">
      <w:pPr>
        <w:keepNext/>
        <w:jc w:val="center"/>
      </w:pPr>
      <w:r w:rsidRPr="00365218">
        <w:rPr>
          <w:noProof/>
        </w:rPr>
        <w:drawing>
          <wp:inline distT="0" distB="0" distL="0" distR="0" wp14:anchorId="660055C8" wp14:editId="6E06C29F">
            <wp:extent cx="2133600" cy="423582"/>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50"/>
                    <a:srcRect l="9936" t="82636" r="10338" b="9616"/>
                    <a:stretch/>
                  </pic:blipFill>
                  <pic:spPr bwMode="auto">
                    <a:xfrm>
                      <a:off x="0" y="0"/>
                      <a:ext cx="2231045" cy="442928"/>
                    </a:xfrm>
                    <a:prstGeom prst="rect">
                      <a:avLst/>
                    </a:prstGeom>
                    <a:ln>
                      <a:noFill/>
                    </a:ln>
                    <a:extLst>
                      <a:ext uri="{53640926-AAD7-44D8-BBD7-CCE9431645EC}">
                        <a14:shadowObscured xmlns:a14="http://schemas.microsoft.com/office/drawing/2010/main"/>
                      </a:ext>
                    </a:extLst>
                  </pic:spPr>
                </pic:pic>
              </a:graphicData>
            </a:graphic>
          </wp:inline>
        </w:drawing>
      </w:r>
    </w:p>
    <w:p w14:paraId="269E2538" w14:textId="6289AA70" w:rsidR="00365218" w:rsidRPr="00365218" w:rsidRDefault="00365218" w:rsidP="00365218">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39</w:t>
      </w:r>
      <w:r w:rsidR="00A8104B">
        <w:rPr>
          <w:noProof/>
        </w:rPr>
        <w:fldChar w:fldCharType="end"/>
      </w:r>
      <w:r>
        <w:t xml:space="preserve">. Email does not exist </w:t>
      </w:r>
      <w:r w:rsidR="002A62A8">
        <w:t>Notification</w:t>
      </w:r>
    </w:p>
    <w:p w14:paraId="3D676B3E" w14:textId="77777777" w:rsidR="00365218" w:rsidRDefault="00365218" w:rsidP="00365218">
      <w:pPr>
        <w:keepNext/>
        <w:jc w:val="center"/>
      </w:pPr>
      <w:r w:rsidRPr="00365218">
        <w:rPr>
          <w:noProof/>
        </w:rPr>
        <w:drawing>
          <wp:inline distT="0" distB="0" distL="0" distR="0" wp14:anchorId="0DE438C4" wp14:editId="387A59D3">
            <wp:extent cx="1782445" cy="32539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51"/>
                    <a:srcRect l="17447" t="84209" r="14634" b="9722"/>
                    <a:stretch/>
                  </pic:blipFill>
                  <pic:spPr bwMode="auto">
                    <a:xfrm>
                      <a:off x="0" y="0"/>
                      <a:ext cx="1848491" cy="337447"/>
                    </a:xfrm>
                    <a:prstGeom prst="rect">
                      <a:avLst/>
                    </a:prstGeom>
                    <a:ln>
                      <a:noFill/>
                    </a:ln>
                    <a:extLst>
                      <a:ext uri="{53640926-AAD7-44D8-BBD7-CCE9431645EC}">
                        <a14:shadowObscured xmlns:a14="http://schemas.microsoft.com/office/drawing/2010/main"/>
                      </a:ext>
                    </a:extLst>
                  </pic:spPr>
                </pic:pic>
              </a:graphicData>
            </a:graphic>
          </wp:inline>
        </w:drawing>
      </w:r>
    </w:p>
    <w:p w14:paraId="4389FFC4" w14:textId="2313D600" w:rsidR="00365218" w:rsidRDefault="00365218" w:rsidP="00365218">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40</w:t>
      </w:r>
      <w:r w:rsidR="00A8104B">
        <w:rPr>
          <w:noProof/>
        </w:rPr>
        <w:fldChar w:fldCharType="end"/>
      </w:r>
      <w:r>
        <w:t>. Incorrect Password Notification</w:t>
      </w:r>
    </w:p>
    <w:p w14:paraId="47079C6B" w14:textId="77777777" w:rsidR="00365218" w:rsidRDefault="00365218" w:rsidP="00365218">
      <w:pPr>
        <w:keepNext/>
        <w:jc w:val="center"/>
      </w:pPr>
      <w:r w:rsidRPr="00365218">
        <w:rPr>
          <w:noProof/>
        </w:rPr>
        <w:drawing>
          <wp:inline distT="0" distB="0" distL="0" distR="0" wp14:anchorId="34E0EB26" wp14:editId="4EE84867">
            <wp:extent cx="1896071" cy="38700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52"/>
                    <a:srcRect l="16441" t="83450" r="15443" b="9744"/>
                    <a:stretch/>
                  </pic:blipFill>
                  <pic:spPr bwMode="auto">
                    <a:xfrm>
                      <a:off x="0" y="0"/>
                      <a:ext cx="1935455" cy="395043"/>
                    </a:xfrm>
                    <a:prstGeom prst="rect">
                      <a:avLst/>
                    </a:prstGeom>
                    <a:ln>
                      <a:noFill/>
                    </a:ln>
                    <a:extLst>
                      <a:ext uri="{53640926-AAD7-44D8-BBD7-CCE9431645EC}">
                        <a14:shadowObscured xmlns:a14="http://schemas.microsoft.com/office/drawing/2010/main"/>
                      </a:ext>
                    </a:extLst>
                  </pic:spPr>
                </pic:pic>
              </a:graphicData>
            </a:graphic>
          </wp:inline>
        </w:drawing>
      </w:r>
    </w:p>
    <w:p w14:paraId="7C2A9C32" w14:textId="5D2FE36D" w:rsidR="00365218" w:rsidRDefault="00365218" w:rsidP="00365218">
      <w:pPr>
        <w:pStyle w:val="Caption"/>
        <w:jc w:val="center"/>
        <w:rPr>
          <w:noProof/>
        </w:rPr>
      </w:pPr>
      <w:r>
        <w:t xml:space="preserve">Figure </w:t>
      </w:r>
      <w:r w:rsidR="00A8104B">
        <w:fldChar w:fldCharType="begin"/>
      </w:r>
      <w:r w:rsidR="00A8104B">
        <w:instrText xml:space="preserve"> SEQ Figure \* ARABIC </w:instrText>
      </w:r>
      <w:r w:rsidR="00A8104B">
        <w:fldChar w:fldCharType="separate"/>
      </w:r>
      <w:r w:rsidR="007F26CA">
        <w:rPr>
          <w:noProof/>
        </w:rPr>
        <w:t>41</w:t>
      </w:r>
      <w:r w:rsidR="00A8104B">
        <w:rPr>
          <w:noProof/>
        </w:rPr>
        <w:fldChar w:fldCharType="end"/>
      </w:r>
      <w:r>
        <w:t>. Email Address Text Field is empty</w:t>
      </w:r>
      <w:r w:rsidR="002A62A8">
        <w:t xml:space="preserve"> Notification</w:t>
      </w:r>
    </w:p>
    <w:p w14:paraId="208EEB42" w14:textId="77777777" w:rsidR="00365218" w:rsidRDefault="00365218" w:rsidP="00365218">
      <w:pPr>
        <w:keepNext/>
        <w:jc w:val="center"/>
      </w:pPr>
      <w:r w:rsidRPr="00365218">
        <w:rPr>
          <w:rFonts w:asciiTheme="minorHAnsi" w:hAnsiTheme="minorHAnsi" w:cstheme="minorHAnsi"/>
          <w:b/>
          <w:bCs/>
          <w:noProof/>
        </w:rPr>
        <w:drawing>
          <wp:inline distT="0" distB="0" distL="0" distR="0" wp14:anchorId="3DDC648E" wp14:editId="68D68A81">
            <wp:extent cx="1847850" cy="381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3"/>
                    <a:srcRect l="18296" t="83975" r="19132" b="9710"/>
                    <a:stretch/>
                  </pic:blipFill>
                  <pic:spPr bwMode="auto">
                    <a:xfrm>
                      <a:off x="0" y="0"/>
                      <a:ext cx="1870380" cy="385645"/>
                    </a:xfrm>
                    <a:prstGeom prst="rect">
                      <a:avLst/>
                    </a:prstGeom>
                    <a:ln>
                      <a:noFill/>
                    </a:ln>
                    <a:extLst>
                      <a:ext uri="{53640926-AAD7-44D8-BBD7-CCE9431645EC}">
                        <a14:shadowObscured xmlns:a14="http://schemas.microsoft.com/office/drawing/2010/main"/>
                      </a:ext>
                    </a:extLst>
                  </pic:spPr>
                </pic:pic>
              </a:graphicData>
            </a:graphic>
          </wp:inline>
        </w:drawing>
      </w:r>
    </w:p>
    <w:p w14:paraId="34F6DABF" w14:textId="6033361C" w:rsidR="008B5F27" w:rsidRDefault="00365218" w:rsidP="0003797E">
      <w:pPr>
        <w:pStyle w:val="Caption"/>
        <w:jc w:val="center"/>
        <w:rPr>
          <w:rFonts w:asciiTheme="minorHAnsi" w:hAnsiTheme="minorHAnsi" w:cstheme="minorHAnsi"/>
          <w:b/>
          <w:bCs/>
        </w:rPr>
      </w:pPr>
      <w:r>
        <w:t xml:space="preserve">Figure </w:t>
      </w:r>
      <w:r w:rsidR="00A8104B">
        <w:fldChar w:fldCharType="begin"/>
      </w:r>
      <w:r w:rsidR="00A8104B">
        <w:instrText xml:space="preserve"> SEQ Figure \* ARABIC </w:instrText>
      </w:r>
      <w:r w:rsidR="00A8104B">
        <w:fldChar w:fldCharType="separate"/>
      </w:r>
      <w:r w:rsidR="007F26CA">
        <w:rPr>
          <w:noProof/>
        </w:rPr>
        <w:t>42</w:t>
      </w:r>
      <w:r w:rsidR="00A8104B">
        <w:rPr>
          <w:noProof/>
        </w:rPr>
        <w:fldChar w:fldCharType="end"/>
      </w:r>
      <w:r>
        <w:t>. Password Text Field is empty</w:t>
      </w:r>
      <w:r w:rsidR="002A62A8">
        <w:t xml:space="preserve"> Notification</w:t>
      </w:r>
    </w:p>
    <w:p w14:paraId="39564B3A" w14:textId="77777777" w:rsidR="00CB19D9" w:rsidRDefault="00CB19D9" w:rsidP="00365218">
      <w:pPr>
        <w:rPr>
          <w:rFonts w:asciiTheme="minorHAnsi" w:hAnsiTheme="minorHAnsi" w:cstheme="minorHAnsi"/>
          <w:b/>
          <w:bCs/>
        </w:rPr>
      </w:pPr>
    </w:p>
    <w:p w14:paraId="52D86A3D" w14:textId="77777777" w:rsidR="00CB19D9" w:rsidRDefault="00CB19D9" w:rsidP="00365218">
      <w:pPr>
        <w:rPr>
          <w:rFonts w:asciiTheme="minorHAnsi" w:hAnsiTheme="minorHAnsi" w:cstheme="minorHAnsi"/>
          <w:b/>
          <w:bCs/>
        </w:rPr>
      </w:pPr>
    </w:p>
    <w:p w14:paraId="2038972A" w14:textId="77777777" w:rsidR="00CB19D9" w:rsidRDefault="00CB19D9" w:rsidP="00365218">
      <w:pPr>
        <w:rPr>
          <w:rFonts w:asciiTheme="minorHAnsi" w:hAnsiTheme="minorHAnsi" w:cstheme="minorHAnsi"/>
          <w:b/>
          <w:bCs/>
        </w:rPr>
      </w:pPr>
    </w:p>
    <w:p w14:paraId="7F7BF52A" w14:textId="77777777" w:rsidR="00CB19D9" w:rsidRDefault="00CB19D9" w:rsidP="00365218">
      <w:pPr>
        <w:rPr>
          <w:rFonts w:asciiTheme="minorHAnsi" w:hAnsiTheme="minorHAnsi" w:cstheme="minorHAnsi"/>
          <w:b/>
          <w:bCs/>
        </w:rPr>
      </w:pPr>
    </w:p>
    <w:p w14:paraId="346608D3" w14:textId="77777777" w:rsidR="00CB19D9" w:rsidRDefault="00CB19D9" w:rsidP="00365218">
      <w:pPr>
        <w:rPr>
          <w:rFonts w:asciiTheme="minorHAnsi" w:hAnsiTheme="minorHAnsi" w:cstheme="minorHAnsi"/>
          <w:b/>
          <w:bCs/>
        </w:rPr>
      </w:pPr>
    </w:p>
    <w:p w14:paraId="053826A5" w14:textId="77777777" w:rsidR="00CB19D9" w:rsidRDefault="00CB19D9" w:rsidP="00365218">
      <w:pPr>
        <w:rPr>
          <w:rFonts w:asciiTheme="minorHAnsi" w:hAnsiTheme="minorHAnsi" w:cstheme="minorHAnsi"/>
          <w:b/>
          <w:bCs/>
        </w:rPr>
      </w:pPr>
    </w:p>
    <w:p w14:paraId="6F0F9222" w14:textId="77777777" w:rsidR="00CB19D9" w:rsidRDefault="00CB19D9" w:rsidP="00365218">
      <w:pPr>
        <w:rPr>
          <w:rFonts w:asciiTheme="minorHAnsi" w:hAnsiTheme="minorHAnsi" w:cstheme="minorHAnsi"/>
          <w:b/>
          <w:bCs/>
        </w:rPr>
      </w:pPr>
    </w:p>
    <w:p w14:paraId="3DAAB18B" w14:textId="77777777" w:rsidR="00CB19D9" w:rsidRDefault="00CB19D9" w:rsidP="00365218">
      <w:pPr>
        <w:rPr>
          <w:rFonts w:asciiTheme="minorHAnsi" w:hAnsiTheme="minorHAnsi" w:cstheme="minorHAnsi"/>
          <w:b/>
          <w:bCs/>
        </w:rPr>
      </w:pPr>
    </w:p>
    <w:p w14:paraId="714CACE8" w14:textId="77777777" w:rsidR="00CB19D9" w:rsidRDefault="00CB19D9" w:rsidP="00365218">
      <w:pPr>
        <w:rPr>
          <w:rFonts w:asciiTheme="minorHAnsi" w:hAnsiTheme="minorHAnsi" w:cstheme="minorHAnsi"/>
          <w:b/>
          <w:bCs/>
        </w:rPr>
      </w:pPr>
    </w:p>
    <w:p w14:paraId="76FD0400" w14:textId="77777777" w:rsidR="00CB19D9" w:rsidRDefault="00CB19D9" w:rsidP="00365218">
      <w:pPr>
        <w:rPr>
          <w:rFonts w:asciiTheme="minorHAnsi" w:hAnsiTheme="minorHAnsi" w:cstheme="minorHAnsi"/>
          <w:b/>
          <w:bCs/>
        </w:rPr>
      </w:pPr>
    </w:p>
    <w:p w14:paraId="0ADF8FC6" w14:textId="2592420F" w:rsidR="00365218" w:rsidRDefault="00365218" w:rsidP="00365218">
      <w:pPr>
        <w:rPr>
          <w:rFonts w:asciiTheme="minorHAnsi" w:hAnsiTheme="minorHAnsi" w:cstheme="minorHAnsi"/>
          <w:b/>
          <w:bCs/>
        </w:rPr>
      </w:pPr>
      <w:r w:rsidRPr="00365218">
        <w:rPr>
          <w:rFonts w:asciiTheme="minorHAnsi" w:hAnsiTheme="minorHAnsi" w:cstheme="minorHAnsi"/>
          <w:b/>
          <w:bCs/>
        </w:rPr>
        <w:lastRenderedPageBreak/>
        <w:t>Use Case 2 – Register</w:t>
      </w:r>
    </w:p>
    <w:p w14:paraId="7342787F" w14:textId="77777777" w:rsidR="003C09FD" w:rsidRPr="00365218" w:rsidRDefault="003C09FD" w:rsidP="00365218">
      <w:pPr>
        <w:rPr>
          <w:rFonts w:asciiTheme="minorHAnsi" w:hAnsiTheme="minorHAnsi" w:cstheme="minorHAnsi"/>
          <w:b/>
          <w:bCs/>
        </w:rPr>
      </w:pPr>
    </w:p>
    <w:p w14:paraId="6C522F27" w14:textId="77777777" w:rsidR="00365218" w:rsidRDefault="00365218" w:rsidP="00365218">
      <w:pPr>
        <w:keepNext/>
        <w:jc w:val="center"/>
      </w:pPr>
      <w:r w:rsidRPr="00365218">
        <w:rPr>
          <w:rFonts w:asciiTheme="minorHAnsi" w:hAnsiTheme="minorHAnsi" w:cstheme="minorHAnsi"/>
          <w:noProof/>
        </w:rPr>
        <w:drawing>
          <wp:inline distT="0" distB="0" distL="0" distR="0" wp14:anchorId="16F2BD79" wp14:editId="469BA009">
            <wp:extent cx="3872285" cy="2426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5526" cy="2428663"/>
                    </a:xfrm>
                    <a:prstGeom prst="rect">
                      <a:avLst/>
                    </a:prstGeom>
                  </pic:spPr>
                </pic:pic>
              </a:graphicData>
            </a:graphic>
          </wp:inline>
        </w:drawing>
      </w:r>
    </w:p>
    <w:p w14:paraId="27E7DF3C" w14:textId="74E77ABE" w:rsidR="00365218" w:rsidRDefault="00365218" w:rsidP="00365218">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43</w:t>
      </w:r>
      <w:r w:rsidR="00A8104B">
        <w:rPr>
          <w:noProof/>
        </w:rPr>
        <w:fldChar w:fldCharType="end"/>
      </w:r>
      <w:r>
        <w:t>. Use Case 2 - Register Demo</w:t>
      </w:r>
    </w:p>
    <w:p w14:paraId="78A726BA" w14:textId="7EF9ED91" w:rsidR="00365218" w:rsidRPr="009237C9" w:rsidRDefault="00365218" w:rsidP="009237C9">
      <w:pPr>
        <w:jc w:val="both"/>
        <w:rPr>
          <w:rFonts w:ascii="Calibri" w:hAnsi="Calibri" w:cs="Calibri"/>
        </w:rPr>
      </w:pPr>
      <w:r w:rsidRPr="009237C9">
        <w:rPr>
          <w:rFonts w:ascii="Calibri" w:hAnsi="Calibri" w:cs="Calibri"/>
        </w:rPr>
        <w:tab/>
        <w:t xml:space="preserve">The user can register to the system by clicking on the </w:t>
      </w:r>
      <w:r w:rsidR="00CE4989" w:rsidRPr="009237C9">
        <w:rPr>
          <w:rFonts w:ascii="Calibri" w:hAnsi="Calibri" w:cs="Calibri"/>
        </w:rPr>
        <w:t>sign-up</w:t>
      </w:r>
      <w:r w:rsidRPr="009237C9">
        <w:rPr>
          <w:rFonts w:ascii="Calibri" w:hAnsi="Calibri" w:cs="Calibri"/>
        </w:rPr>
        <w:t xml:space="preserve"> button </w:t>
      </w:r>
      <w:r w:rsidR="006A067E" w:rsidRPr="009237C9">
        <w:rPr>
          <w:rFonts w:ascii="Calibri" w:hAnsi="Calibri" w:cs="Calibri"/>
        </w:rPr>
        <w:t>o</w:t>
      </w:r>
      <w:r w:rsidRPr="009237C9">
        <w:rPr>
          <w:rFonts w:ascii="Calibri" w:hAnsi="Calibri" w:cs="Calibri"/>
        </w:rPr>
        <w:t>n the welcome page which navigates to the registration screen. At the register screen</w:t>
      </w:r>
      <w:r w:rsidR="006A067E" w:rsidRPr="009237C9">
        <w:rPr>
          <w:rFonts w:ascii="Calibri" w:hAnsi="Calibri" w:cs="Calibri"/>
        </w:rPr>
        <w:t>,</w:t>
      </w:r>
      <w:r w:rsidRPr="009237C9">
        <w:rPr>
          <w:rFonts w:ascii="Calibri" w:hAnsi="Calibri" w:cs="Calibri"/>
        </w:rPr>
        <w:t xml:space="preserve"> the user need</w:t>
      </w:r>
      <w:r w:rsidR="006A067E" w:rsidRPr="009237C9">
        <w:rPr>
          <w:rFonts w:ascii="Calibri" w:hAnsi="Calibri" w:cs="Calibri"/>
        </w:rPr>
        <w:t>s</w:t>
      </w:r>
      <w:r w:rsidRPr="009237C9">
        <w:rPr>
          <w:rFonts w:ascii="Calibri" w:hAnsi="Calibri" w:cs="Calibri"/>
        </w:rPr>
        <w:t xml:space="preserve"> to enter their name, email, and password. The system checks if the email exists in the database if it does not the user is registered to the database and navigated to the home screen. However, if the email exists in the database </w:t>
      </w:r>
      <w:r w:rsidR="00937407" w:rsidRPr="009237C9">
        <w:rPr>
          <w:rFonts w:ascii="Calibri" w:hAnsi="Calibri" w:cs="Calibri"/>
        </w:rPr>
        <w:t xml:space="preserve">or the password confirmation and password don’t match or if any of the fields were empty </w:t>
      </w:r>
      <w:r w:rsidRPr="009237C9">
        <w:rPr>
          <w:rFonts w:ascii="Calibri" w:hAnsi="Calibri" w:cs="Calibri"/>
        </w:rPr>
        <w:t>a temporary notification will pop up.</w:t>
      </w:r>
    </w:p>
    <w:p w14:paraId="6193F3F0" w14:textId="77777777" w:rsidR="00365218" w:rsidRPr="00365218" w:rsidRDefault="00365218" w:rsidP="00365218"/>
    <w:p w14:paraId="41DC79E7" w14:textId="77777777" w:rsidR="002A62A8" w:rsidRDefault="00365218" w:rsidP="002A62A8">
      <w:pPr>
        <w:keepNext/>
        <w:jc w:val="center"/>
      </w:pPr>
      <w:r w:rsidRPr="00365218">
        <w:rPr>
          <w:rFonts w:asciiTheme="minorHAnsi" w:hAnsiTheme="minorHAnsi" w:cstheme="minorHAnsi"/>
          <w:noProof/>
        </w:rPr>
        <w:drawing>
          <wp:inline distT="0" distB="0" distL="0" distR="0" wp14:anchorId="073163AB" wp14:editId="265DE7AD">
            <wp:extent cx="2243470" cy="484624"/>
            <wp:effectExtent l="0" t="0" r="4445"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l="17719" t="83979" r="18614" b="9289"/>
                    <a:stretch/>
                  </pic:blipFill>
                  <pic:spPr bwMode="auto">
                    <a:xfrm>
                      <a:off x="0" y="0"/>
                      <a:ext cx="2243470" cy="484624"/>
                    </a:xfrm>
                    <a:prstGeom prst="rect">
                      <a:avLst/>
                    </a:prstGeom>
                    <a:ln>
                      <a:noFill/>
                    </a:ln>
                    <a:extLst>
                      <a:ext uri="{53640926-AAD7-44D8-BBD7-CCE9431645EC}">
                        <a14:shadowObscured xmlns:a14="http://schemas.microsoft.com/office/drawing/2010/main"/>
                      </a:ext>
                    </a:extLst>
                  </pic:spPr>
                </pic:pic>
              </a:graphicData>
            </a:graphic>
          </wp:inline>
        </w:drawing>
      </w:r>
    </w:p>
    <w:p w14:paraId="624FDDE6" w14:textId="39F7966B" w:rsidR="00DE0DA9" w:rsidRPr="007F26CA" w:rsidRDefault="002A62A8" w:rsidP="007F26CA">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44</w:t>
      </w:r>
      <w:r w:rsidR="00A8104B">
        <w:rPr>
          <w:noProof/>
        </w:rPr>
        <w:fldChar w:fldCharType="end"/>
      </w:r>
      <w:r>
        <w:t xml:space="preserve">. </w:t>
      </w:r>
      <w:r w:rsidR="006A067E">
        <w:t>The e</w:t>
      </w:r>
      <w:r>
        <w:t>mail has already been taken Notification</w:t>
      </w:r>
    </w:p>
    <w:p w14:paraId="4FBBB336" w14:textId="77777777" w:rsidR="00BB3A3E" w:rsidRDefault="00BB3A3E" w:rsidP="0003797E">
      <w:pPr>
        <w:rPr>
          <w:b/>
          <w:bCs/>
        </w:rPr>
      </w:pPr>
    </w:p>
    <w:p w14:paraId="7C059464" w14:textId="77777777" w:rsidR="007F26CA" w:rsidRDefault="00502B8C" w:rsidP="007F26CA">
      <w:pPr>
        <w:keepNext/>
        <w:jc w:val="center"/>
      </w:pPr>
      <w:r w:rsidRPr="00502B8C">
        <w:rPr>
          <w:b/>
          <w:bCs/>
        </w:rPr>
        <w:drawing>
          <wp:inline distT="0" distB="0" distL="0" distR="0" wp14:anchorId="79530485" wp14:editId="4AB9DC96">
            <wp:extent cx="2426329" cy="475730"/>
            <wp:effectExtent l="0" t="0" r="0" b="635"/>
            <wp:docPr id="1929852045" name="Picture 192985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796" t="82508" r="11186" b="10004"/>
                    <a:stretch/>
                  </pic:blipFill>
                  <pic:spPr bwMode="auto">
                    <a:xfrm>
                      <a:off x="0" y="0"/>
                      <a:ext cx="2439238" cy="478261"/>
                    </a:xfrm>
                    <a:prstGeom prst="rect">
                      <a:avLst/>
                    </a:prstGeom>
                    <a:ln>
                      <a:noFill/>
                    </a:ln>
                    <a:extLst>
                      <a:ext uri="{53640926-AAD7-44D8-BBD7-CCE9431645EC}">
                        <a14:shadowObscured xmlns:a14="http://schemas.microsoft.com/office/drawing/2010/main"/>
                      </a:ext>
                    </a:extLst>
                  </pic:spPr>
                </pic:pic>
              </a:graphicData>
            </a:graphic>
          </wp:inline>
        </w:drawing>
      </w:r>
    </w:p>
    <w:p w14:paraId="0FDFF26F" w14:textId="37091B53" w:rsidR="00CB19D9" w:rsidRDefault="007F26CA" w:rsidP="007F26CA">
      <w:pPr>
        <w:pStyle w:val="Caption"/>
        <w:jc w:val="center"/>
        <w:rPr>
          <w:b/>
          <w:bCs/>
        </w:rPr>
      </w:pPr>
      <w:r>
        <w:t xml:space="preserve">Figure </w:t>
      </w:r>
      <w:fldSimple w:instr=" SEQ Figure \* ARABIC ">
        <w:r>
          <w:rPr>
            <w:noProof/>
          </w:rPr>
          <w:t>45</w:t>
        </w:r>
      </w:fldSimple>
      <w:r>
        <w:t>. Passwords doesn't match notification</w:t>
      </w:r>
    </w:p>
    <w:p w14:paraId="2A55089F" w14:textId="77777777" w:rsidR="00CB19D9" w:rsidRDefault="00CB19D9" w:rsidP="00074D38">
      <w:pPr>
        <w:rPr>
          <w:b/>
          <w:bCs/>
        </w:rPr>
      </w:pPr>
    </w:p>
    <w:p w14:paraId="606099B3" w14:textId="77777777" w:rsidR="00CB19D9" w:rsidRDefault="00CB19D9" w:rsidP="00074D38">
      <w:pPr>
        <w:rPr>
          <w:b/>
          <w:bCs/>
        </w:rPr>
      </w:pPr>
    </w:p>
    <w:p w14:paraId="0256B785" w14:textId="77777777" w:rsidR="00CB19D9" w:rsidRDefault="00CB19D9" w:rsidP="00074D38">
      <w:pPr>
        <w:rPr>
          <w:b/>
          <w:bCs/>
        </w:rPr>
      </w:pPr>
    </w:p>
    <w:p w14:paraId="384DF0EA" w14:textId="77777777" w:rsidR="00CB19D9" w:rsidRDefault="00CB19D9" w:rsidP="00074D38">
      <w:pPr>
        <w:rPr>
          <w:b/>
          <w:bCs/>
        </w:rPr>
      </w:pPr>
    </w:p>
    <w:p w14:paraId="6576C23D" w14:textId="77777777" w:rsidR="00CB19D9" w:rsidRDefault="00CB19D9" w:rsidP="00074D38">
      <w:pPr>
        <w:rPr>
          <w:b/>
          <w:bCs/>
        </w:rPr>
      </w:pPr>
    </w:p>
    <w:p w14:paraId="4D4FF17D" w14:textId="77777777" w:rsidR="00CB19D9" w:rsidRDefault="00CB19D9" w:rsidP="00074D38">
      <w:pPr>
        <w:rPr>
          <w:b/>
          <w:bCs/>
        </w:rPr>
      </w:pPr>
    </w:p>
    <w:p w14:paraId="2CCC2985" w14:textId="77777777" w:rsidR="00CB19D9" w:rsidRDefault="00CB19D9" w:rsidP="00074D38">
      <w:pPr>
        <w:rPr>
          <w:b/>
          <w:bCs/>
        </w:rPr>
      </w:pPr>
    </w:p>
    <w:p w14:paraId="4E2BEC82" w14:textId="77777777" w:rsidR="00CB19D9" w:rsidRDefault="00CB19D9" w:rsidP="00074D38">
      <w:pPr>
        <w:rPr>
          <w:b/>
          <w:bCs/>
        </w:rPr>
      </w:pPr>
    </w:p>
    <w:p w14:paraId="25F35607" w14:textId="77777777" w:rsidR="00CB19D9" w:rsidRDefault="00CB19D9" w:rsidP="00074D38">
      <w:pPr>
        <w:rPr>
          <w:b/>
          <w:bCs/>
        </w:rPr>
      </w:pPr>
    </w:p>
    <w:p w14:paraId="1A154995" w14:textId="77777777" w:rsidR="00CB19D9" w:rsidRDefault="00CB19D9" w:rsidP="00074D38">
      <w:pPr>
        <w:rPr>
          <w:b/>
          <w:bCs/>
        </w:rPr>
      </w:pPr>
    </w:p>
    <w:p w14:paraId="51AB68AF" w14:textId="77777777" w:rsidR="00CB19D9" w:rsidRDefault="00CB19D9" w:rsidP="00074D38">
      <w:pPr>
        <w:rPr>
          <w:b/>
          <w:bCs/>
        </w:rPr>
      </w:pPr>
    </w:p>
    <w:p w14:paraId="07638FDB" w14:textId="77777777" w:rsidR="00CB19D9" w:rsidRDefault="00CB19D9" w:rsidP="00074D38">
      <w:pPr>
        <w:rPr>
          <w:b/>
          <w:bCs/>
        </w:rPr>
      </w:pPr>
    </w:p>
    <w:p w14:paraId="3E0AA0CD" w14:textId="77777777" w:rsidR="00CB19D9" w:rsidRDefault="00CB19D9" w:rsidP="00074D38">
      <w:pPr>
        <w:rPr>
          <w:b/>
          <w:bCs/>
        </w:rPr>
      </w:pPr>
    </w:p>
    <w:p w14:paraId="5C92327C" w14:textId="38C7A413" w:rsidR="002667A8" w:rsidRDefault="002A62A8" w:rsidP="00074D38">
      <w:pPr>
        <w:rPr>
          <w:b/>
          <w:bCs/>
        </w:rPr>
      </w:pPr>
      <w:r w:rsidRPr="00765A84">
        <w:rPr>
          <w:b/>
          <w:bCs/>
        </w:rPr>
        <w:t xml:space="preserve">Use Case 3 – </w:t>
      </w:r>
      <w:r w:rsidR="002C04CF">
        <w:rPr>
          <w:b/>
          <w:bCs/>
        </w:rPr>
        <w:t xml:space="preserve">View </w:t>
      </w:r>
      <w:r w:rsidRPr="00765A84">
        <w:rPr>
          <w:b/>
          <w:bCs/>
        </w:rPr>
        <w:t>Product</w:t>
      </w:r>
      <w:r w:rsidR="002C04CF">
        <w:rPr>
          <w:b/>
          <w:bCs/>
        </w:rPr>
        <w:t>s</w:t>
      </w:r>
    </w:p>
    <w:p w14:paraId="29E4772E" w14:textId="78725EFC" w:rsidR="003C09FD" w:rsidRDefault="004B6EAA" w:rsidP="003C09FD">
      <w:pPr>
        <w:keepNext/>
        <w:jc w:val="center"/>
      </w:pPr>
      <w:r w:rsidRPr="004B6EAA">
        <w:rPr>
          <w:b/>
          <w:bCs/>
        </w:rPr>
        <w:drawing>
          <wp:inline distT="0" distB="0" distL="0" distR="0" wp14:anchorId="675A6170" wp14:editId="31136FF8">
            <wp:extent cx="1149074" cy="23474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65578" cy="2381134"/>
                    </a:xfrm>
                    <a:prstGeom prst="rect">
                      <a:avLst/>
                    </a:prstGeom>
                  </pic:spPr>
                </pic:pic>
              </a:graphicData>
            </a:graphic>
          </wp:inline>
        </w:drawing>
      </w:r>
    </w:p>
    <w:p w14:paraId="27B5C866" w14:textId="77777777" w:rsidR="003C09FD" w:rsidRDefault="003C09FD" w:rsidP="003C09FD">
      <w:pPr>
        <w:keepNext/>
        <w:jc w:val="center"/>
      </w:pPr>
    </w:p>
    <w:p w14:paraId="285D9819" w14:textId="76811142" w:rsidR="00074D38" w:rsidRDefault="00074D38" w:rsidP="00074D38">
      <w:pPr>
        <w:pStyle w:val="Caption"/>
        <w:jc w:val="center"/>
        <w:rPr>
          <w:b/>
          <w:bCs/>
        </w:rPr>
      </w:pPr>
      <w:r>
        <w:t xml:space="preserve">Figure </w:t>
      </w:r>
      <w:fldSimple w:instr=" SEQ Figure \* ARABIC ">
        <w:r w:rsidR="007F26CA">
          <w:rPr>
            <w:noProof/>
          </w:rPr>
          <w:t>46</w:t>
        </w:r>
      </w:fldSimple>
      <w:r>
        <w:t>. View list of available products</w:t>
      </w:r>
    </w:p>
    <w:p w14:paraId="621EC83E" w14:textId="0461050E" w:rsidR="00A91B9B" w:rsidRDefault="00A91B9B" w:rsidP="00A91B9B">
      <w:pPr>
        <w:keepNext/>
        <w:jc w:val="center"/>
      </w:pPr>
      <w:r w:rsidRPr="00A91B9B">
        <w:rPr>
          <w:b/>
          <w:bCs/>
          <w:noProof/>
        </w:rPr>
        <w:drawing>
          <wp:inline distT="0" distB="0" distL="0" distR="0" wp14:anchorId="3C698164" wp14:editId="6EFB9FB9">
            <wp:extent cx="2444711" cy="23694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9775" cy="2374397"/>
                    </a:xfrm>
                    <a:prstGeom prst="rect">
                      <a:avLst/>
                    </a:prstGeom>
                  </pic:spPr>
                </pic:pic>
              </a:graphicData>
            </a:graphic>
          </wp:inline>
        </w:drawing>
      </w:r>
    </w:p>
    <w:p w14:paraId="71BC3C45" w14:textId="08893109" w:rsidR="00BA67E1" w:rsidRDefault="00A91B9B" w:rsidP="00A91B9B">
      <w:pPr>
        <w:pStyle w:val="Caption"/>
        <w:jc w:val="center"/>
      </w:pPr>
      <w:r>
        <w:t xml:space="preserve">Figure </w:t>
      </w:r>
      <w:fldSimple w:instr=" SEQ Figure \* ARABIC ">
        <w:r w:rsidR="007F26CA">
          <w:rPr>
            <w:noProof/>
          </w:rPr>
          <w:t>47</w:t>
        </w:r>
      </w:fldSimple>
      <w:r>
        <w:t>. Search products</w:t>
      </w:r>
    </w:p>
    <w:p w14:paraId="60261EAC" w14:textId="77777777" w:rsidR="003C09FD" w:rsidRDefault="003C09FD" w:rsidP="003C09FD">
      <w:pPr>
        <w:keepNext/>
        <w:jc w:val="center"/>
      </w:pPr>
      <w:r w:rsidRPr="003C09FD">
        <w:rPr>
          <w:b/>
          <w:bCs/>
          <w:noProof/>
        </w:rPr>
        <w:drawing>
          <wp:inline distT="0" distB="0" distL="0" distR="0" wp14:anchorId="71F3BD8D" wp14:editId="5E51F030">
            <wp:extent cx="3493244" cy="2281473"/>
            <wp:effectExtent l="0" t="0" r="0" b="508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9"/>
                    <a:stretch>
                      <a:fillRect/>
                    </a:stretch>
                  </pic:blipFill>
                  <pic:spPr>
                    <a:xfrm>
                      <a:off x="0" y="0"/>
                      <a:ext cx="3497022" cy="2283941"/>
                    </a:xfrm>
                    <a:prstGeom prst="rect">
                      <a:avLst/>
                    </a:prstGeom>
                  </pic:spPr>
                </pic:pic>
              </a:graphicData>
            </a:graphic>
          </wp:inline>
        </w:drawing>
      </w:r>
    </w:p>
    <w:p w14:paraId="550B944A" w14:textId="4BDDB854" w:rsidR="00A91B9B" w:rsidRDefault="003C09FD" w:rsidP="003C09FD">
      <w:pPr>
        <w:pStyle w:val="Caption"/>
        <w:jc w:val="center"/>
      </w:pPr>
      <w:r>
        <w:t xml:space="preserve">Figure </w:t>
      </w:r>
      <w:fldSimple w:instr=" SEQ Figure \* ARABIC ">
        <w:r w:rsidR="007F26CA">
          <w:rPr>
            <w:noProof/>
          </w:rPr>
          <w:t>48</w:t>
        </w:r>
      </w:fldSimple>
      <w:r>
        <w:t>. View product details &amp; add product to cart</w:t>
      </w:r>
    </w:p>
    <w:p w14:paraId="1729A767" w14:textId="77777777" w:rsidR="00736002" w:rsidRDefault="00736002" w:rsidP="00736002">
      <w:pPr>
        <w:keepNext/>
        <w:jc w:val="center"/>
      </w:pPr>
      <w:r w:rsidRPr="00736002">
        <w:lastRenderedPageBreak/>
        <w:drawing>
          <wp:inline distT="0" distB="0" distL="0" distR="0" wp14:anchorId="5CCE0DFD" wp14:editId="5B319BE0">
            <wp:extent cx="3359888" cy="21577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1218" cy="2165002"/>
                    </a:xfrm>
                    <a:prstGeom prst="rect">
                      <a:avLst/>
                    </a:prstGeom>
                  </pic:spPr>
                </pic:pic>
              </a:graphicData>
            </a:graphic>
          </wp:inline>
        </w:drawing>
      </w:r>
    </w:p>
    <w:p w14:paraId="293B53ED" w14:textId="6A28B6F6" w:rsidR="002C04CF" w:rsidRDefault="00736002" w:rsidP="00776CBE">
      <w:pPr>
        <w:pStyle w:val="Caption"/>
        <w:jc w:val="center"/>
      </w:pPr>
      <w:r>
        <w:t xml:space="preserve">Figure </w:t>
      </w:r>
      <w:fldSimple w:instr=" SEQ Figure \* ARABIC ">
        <w:r w:rsidR="007F26CA">
          <w:rPr>
            <w:noProof/>
          </w:rPr>
          <w:t>49</w:t>
        </w:r>
      </w:fldSimple>
      <w:r>
        <w:t>. Filter products</w:t>
      </w:r>
    </w:p>
    <w:p w14:paraId="2FB79FA8" w14:textId="77777777" w:rsidR="00901F65" w:rsidRPr="00901F65" w:rsidRDefault="00901F65" w:rsidP="00901F65"/>
    <w:p w14:paraId="478A793A" w14:textId="77777777" w:rsidR="00EF7244" w:rsidRDefault="00EF7244" w:rsidP="00EF7244">
      <w:pPr>
        <w:keepNext/>
        <w:jc w:val="center"/>
      </w:pPr>
      <w:r w:rsidRPr="00EF7244">
        <w:drawing>
          <wp:inline distT="0" distB="0" distL="0" distR="0" wp14:anchorId="077C91E1" wp14:editId="50F50E79">
            <wp:extent cx="5219968" cy="2101958"/>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1"/>
                    <a:stretch>
                      <a:fillRect/>
                    </a:stretch>
                  </pic:blipFill>
                  <pic:spPr>
                    <a:xfrm>
                      <a:off x="0" y="0"/>
                      <a:ext cx="5219968" cy="2101958"/>
                    </a:xfrm>
                    <a:prstGeom prst="rect">
                      <a:avLst/>
                    </a:prstGeom>
                  </pic:spPr>
                </pic:pic>
              </a:graphicData>
            </a:graphic>
          </wp:inline>
        </w:drawing>
      </w:r>
    </w:p>
    <w:p w14:paraId="47DC6552" w14:textId="34470808" w:rsidR="00C57166" w:rsidRDefault="00EF7244" w:rsidP="00EF7244">
      <w:pPr>
        <w:pStyle w:val="Caption"/>
        <w:jc w:val="center"/>
      </w:pPr>
      <w:r>
        <w:t xml:space="preserve">Figure </w:t>
      </w:r>
      <w:fldSimple w:instr=" SEQ Figure \* ARABIC ">
        <w:r w:rsidR="007F26CA">
          <w:rPr>
            <w:noProof/>
          </w:rPr>
          <w:t>50</w:t>
        </w:r>
      </w:fldSimple>
      <w:r>
        <w:t>. Admin Add product</w:t>
      </w:r>
    </w:p>
    <w:p w14:paraId="44C4C971" w14:textId="77777777" w:rsidR="00901F65" w:rsidRDefault="00901F65" w:rsidP="00901F65"/>
    <w:p w14:paraId="211598CB" w14:textId="77777777" w:rsidR="00901F65" w:rsidRPr="00901F65" w:rsidRDefault="00901F65" w:rsidP="00901F65"/>
    <w:p w14:paraId="53908CF0" w14:textId="77777777" w:rsidR="00901F65" w:rsidRDefault="00901F65" w:rsidP="00901F65">
      <w:pPr>
        <w:keepNext/>
        <w:jc w:val="center"/>
      </w:pPr>
      <w:r w:rsidRPr="00901F65">
        <w:drawing>
          <wp:inline distT="0" distB="0" distL="0" distR="0" wp14:anchorId="07AB85B4" wp14:editId="67B87BB3">
            <wp:extent cx="4955526" cy="202758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6603" cy="2032115"/>
                    </a:xfrm>
                    <a:prstGeom prst="rect">
                      <a:avLst/>
                    </a:prstGeom>
                  </pic:spPr>
                </pic:pic>
              </a:graphicData>
            </a:graphic>
          </wp:inline>
        </w:drawing>
      </w:r>
    </w:p>
    <w:p w14:paraId="2D9BE257" w14:textId="58DA8FAE" w:rsidR="00901F65" w:rsidRPr="00901F65" w:rsidRDefault="00901F65" w:rsidP="00901F65">
      <w:pPr>
        <w:pStyle w:val="Caption"/>
        <w:jc w:val="center"/>
      </w:pPr>
      <w:r>
        <w:t xml:space="preserve">Figure </w:t>
      </w:r>
      <w:fldSimple w:instr=" SEQ Figure \* ARABIC ">
        <w:r w:rsidR="007F26CA">
          <w:rPr>
            <w:noProof/>
          </w:rPr>
          <w:t>51</w:t>
        </w:r>
      </w:fldSimple>
      <w:r>
        <w:t>. Admin edit product (price)</w:t>
      </w:r>
    </w:p>
    <w:p w14:paraId="14B09B8F" w14:textId="77777777" w:rsidR="0008724D" w:rsidRDefault="0008724D" w:rsidP="0008724D">
      <w:pPr>
        <w:keepNext/>
        <w:jc w:val="center"/>
      </w:pPr>
      <w:r w:rsidRPr="0008724D">
        <w:lastRenderedPageBreak/>
        <w:drawing>
          <wp:inline distT="0" distB="0" distL="0" distR="0" wp14:anchorId="4480D01F" wp14:editId="1AFFE0B9">
            <wp:extent cx="4685770" cy="1955800"/>
            <wp:effectExtent l="0" t="0" r="635" b="635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3"/>
                    <a:stretch>
                      <a:fillRect/>
                    </a:stretch>
                  </pic:blipFill>
                  <pic:spPr>
                    <a:xfrm>
                      <a:off x="0" y="0"/>
                      <a:ext cx="4699573" cy="1961561"/>
                    </a:xfrm>
                    <a:prstGeom prst="rect">
                      <a:avLst/>
                    </a:prstGeom>
                  </pic:spPr>
                </pic:pic>
              </a:graphicData>
            </a:graphic>
          </wp:inline>
        </w:drawing>
      </w:r>
    </w:p>
    <w:p w14:paraId="71674F2D" w14:textId="4EB295C1" w:rsidR="002E7D6F" w:rsidRDefault="0008724D" w:rsidP="00B41FA5">
      <w:pPr>
        <w:pStyle w:val="Caption"/>
        <w:jc w:val="center"/>
      </w:pPr>
      <w:r>
        <w:t xml:space="preserve">Figure </w:t>
      </w:r>
      <w:fldSimple w:instr=" SEQ Figure \* ARABIC ">
        <w:r w:rsidR="007F26CA">
          <w:rPr>
            <w:noProof/>
          </w:rPr>
          <w:t>52</w:t>
        </w:r>
      </w:fldSimple>
      <w:r>
        <w:t>. Admin delete product</w:t>
      </w:r>
    </w:p>
    <w:p w14:paraId="1B79F372" w14:textId="5A311408" w:rsidR="002E7D6F" w:rsidRPr="009237C9" w:rsidRDefault="00BF5622" w:rsidP="009237C9">
      <w:pPr>
        <w:jc w:val="both"/>
        <w:rPr>
          <w:rFonts w:asciiTheme="minorHAnsi" w:hAnsiTheme="minorHAnsi" w:cstheme="minorHAnsi"/>
        </w:rPr>
      </w:pPr>
      <w:r>
        <w:tab/>
      </w:r>
      <w:r w:rsidRPr="009237C9">
        <w:rPr>
          <w:rFonts w:asciiTheme="minorHAnsi" w:hAnsiTheme="minorHAnsi" w:cstheme="minorHAnsi"/>
        </w:rPr>
        <w:t>For the view products use case</w:t>
      </w:r>
      <w:r w:rsidR="006A067E" w:rsidRPr="009237C9">
        <w:rPr>
          <w:rFonts w:asciiTheme="minorHAnsi" w:hAnsiTheme="minorHAnsi" w:cstheme="minorHAnsi"/>
        </w:rPr>
        <w:t>,</w:t>
      </w:r>
      <w:r w:rsidRPr="009237C9">
        <w:rPr>
          <w:rFonts w:asciiTheme="minorHAnsi" w:hAnsiTheme="minorHAnsi" w:cstheme="minorHAnsi"/>
        </w:rPr>
        <w:t xml:space="preserve"> the </w:t>
      </w:r>
      <w:r w:rsidR="0099653F" w:rsidRPr="009237C9">
        <w:rPr>
          <w:rFonts w:asciiTheme="minorHAnsi" w:hAnsiTheme="minorHAnsi" w:cstheme="minorHAnsi"/>
        </w:rPr>
        <w:t>user</w:t>
      </w:r>
      <w:r w:rsidRPr="009237C9">
        <w:rPr>
          <w:rFonts w:asciiTheme="minorHAnsi" w:hAnsiTheme="minorHAnsi" w:cstheme="minorHAnsi"/>
        </w:rPr>
        <w:t xml:space="preserve"> can view all the available products </w:t>
      </w:r>
      <w:r w:rsidR="00B66070" w:rsidRPr="009237C9">
        <w:rPr>
          <w:rFonts w:asciiTheme="minorHAnsi" w:hAnsiTheme="minorHAnsi" w:cstheme="minorHAnsi"/>
        </w:rPr>
        <w:t>as seen in figure 4</w:t>
      </w:r>
      <w:r w:rsidR="003717E4">
        <w:rPr>
          <w:rFonts w:asciiTheme="minorHAnsi" w:hAnsiTheme="minorHAnsi" w:cstheme="minorHAnsi"/>
        </w:rPr>
        <w:t>6</w:t>
      </w:r>
      <w:r w:rsidR="00B66070" w:rsidRPr="009237C9">
        <w:rPr>
          <w:rFonts w:asciiTheme="minorHAnsi" w:hAnsiTheme="minorHAnsi" w:cstheme="minorHAnsi"/>
        </w:rPr>
        <w:t xml:space="preserve"> </w:t>
      </w:r>
      <w:r w:rsidR="006A067E" w:rsidRPr="009237C9">
        <w:rPr>
          <w:rFonts w:asciiTheme="minorHAnsi" w:hAnsiTheme="minorHAnsi" w:cstheme="minorHAnsi"/>
        </w:rPr>
        <w:t>o</w:t>
      </w:r>
      <w:r w:rsidR="00B66070" w:rsidRPr="009237C9">
        <w:rPr>
          <w:rFonts w:asciiTheme="minorHAnsi" w:hAnsiTheme="minorHAnsi" w:cstheme="minorHAnsi"/>
        </w:rPr>
        <w:t xml:space="preserve">n </w:t>
      </w:r>
      <w:r w:rsidR="006A067E" w:rsidRPr="009237C9">
        <w:rPr>
          <w:rFonts w:asciiTheme="minorHAnsi" w:hAnsiTheme="minorHAnsi" w:cstheme="minorHAnsi"/>
        </w:rPr>
        <w:t xml:space="preserve">the </w:t>
      </w:r>
      <w:r w:rsidR="00B66070" w:rsidRPr="009237C9">
        <w:rPr>
          <w:rFonts w:asciiTheme="minorHAnsi" w:hAnsiTheme="minorHAnsi" w:cstheme="minorHAnsi"/>
        </w:rPr>
        <w:t xml:space="preserve">home page. Then they can use the search bar to search for any </w:t>
      </w:r>
      <w:r w:rsidR="00BF024F" w:rsidRPr="009237C9">
        <w:rPr>
          <w:rFonts w:asciiTheme="minorHAnsi" w:hAnsiTheme="minorHAnsi" w:cstheme="minorHAnsi"/>
        </w:rPr>
        <w:t>product in the database as seen in figure 4</w:t>
      </w:r>
      <w:r w:rsidR="003717E4">
        <w:rPr>
          <w:rFonts w:asciiTheme="minorHAnsi" w:hAnsiTheme="minorHAnsi" w:cstheme="minorHAnsi"/>
        </w:rPr>
        <w:t>7</w:t>
      </w:r>
      <w:r w:rsidR="00BF024F" w:rsidRPr="009237C9">
        <w:rPr>
          <w:rFonts w:asciiTheme="minorHAnsi" w:hAnsiTheme="minorHAnsi" w:cstheme="minorHAnsi"/>
        </w:rPr>
        <w:t xml:space="preserve">. The user can then click </w:t>
      </w:r>
      <w:r w:rsidR="006A067E" w:rsidRPr="009237C9">
        <w:rPr>
          <w:rFonts w:asciiTheme="minorHAnsi" w:hAnsiTheme="minorHAnsi" w:cstheme="minorHAnsi"/>
        </w:rPr>
        <w:t>on</w:t>
      </w:r>
      <w:r w:rsidR="00BF024F" w:rsidRPr="009237C9">
        <w:rPr>
          <w:rFonts w:asciiTheme="minorHAnsi" w:hAnsiTheme="minorHAnsi" w:cstheme="minorHAnsi"/>
        </w:rPr>
        <w:t xml:space="preserve"> any of the products </w:t>
      </w:r>
      <w:r w:rsidR="00F6324A" w:rsidRPr="009237C9">
        <w:rPr>
          <w:rFonts w:asciiTheme="minorHAnsi" w:hAnsiTheme="minorHAnsi" w:cstheme="minorHAnsi"/>
        </w:rPr>
        <w:t xml:space="preserve">then they are navigated to the items screen </w:t>
      </w:r>
      <w:r w:rsidR="00D37D99" w:rsidRPr="009237C9">
        <w:rPr>
          <w:rFonts w:asciiTheme="minorHAnsi" w:hAnsiTheme="minorHAnsi" w:cstheme="minorHAnsi"/>
        </w:rPr>
        <w:t>where</w:t>
      </w:r>
      <w:r w:rsidR="00BA1164" w:rsidRPr="009237C9">
        <w:rPr>
          <w:rFonts w:asciiTheme="minorHAnsi" w:hAnsiTheme="minorHAnsi" w:cstheme="minorHAnsi"/>
        </w:rPr>
        <w:t xml:space="preserve"> they can know more about the product and add it to the bag</w:t>
      </w:r>
      <w:r w:rsidR="00D37D99" w:rsidRPr="009237C9">
        <w:rPr>
          <w:rFonts w:asciiTheme="minorHAnsi" w:hAnsiTheme="minorHAnsi" w:cstheme="minorHAnsi"/>
        </w:rPr>
        <w:t xml:space="preserve"> </w:t>
      </w:r>
      <w:r w:rsidR="00BA1164" w:rsidRPr="009237C9">
        <w:rPr>
          <w:rFonts w:asciiTheme="minorHAnsi" w:hAnsiTheme="minorHAnsi" w:cstheme="minorHAnsi"/>
        </w:rPr>
        <w:t>as seen in figure 4</w:t>
      </w:r>
      <w:r w:rsidR="003717E4">
        <w:rPr>
          <w:rFonts w:asciiTheme="minorHAnsi" w:hAnsiTheme="minorHAnsi" w:cstheme="minorHAnsi"/>
        </w:rPr>
        <w:t>8</w:t>
      </w:r>
      <w:r w:rsidR="00BD2020" w:rsidRPr="009237C9">
        <w:rPr>
          <w:rFonts w:asciiTheme="minorHAnsi" w:hAnsiTheme="minorHAnsi" w:cstheme="minorHAnsi"/>
        </w:rPr>
        <w:t>. The user can also filter products by clicking on any of the categories as shown in figure 4</w:t>
      </w:r>
      <w:r w:rsidR="007F26CA">
        <w:rPr>
          <w:rFonts w:asciiTheme="minorHAnsi" w:hAnsiTheme="minorHAnsi" w:cstheme="minorHAnsi"/>
        </w:rPr>
        <w:t>9</w:t>
      </w:r>
      <w:r w:rsidR="00BD2020" w:rsidRPr="009237C9">
        <w:rPr>
          <w:rFonts w:asciiTheme="minorHAnsi" w:hAnsiTheme="minorHAnsi" w:cstheme="minorHAnsi"/>
        </w:rPr>
        <w:t xml:space="preserve">. </w:t>
      </w:r>
    </w:p>
    <w:p w14:paraId="24E3BEE1" w14:textId="08B7E133" w:rsidR="00BD2020" w:rsidRPr="009237C9" w:rsidRDefault="00BD2020" w:rsidP="009237C9">
      <w:pPr>
        <w:jc w:val="both"/>
        <w:rPr>
          <w:rFonts w:asciiTheme="minorHAnsi" w:hAnsiTheme="minorHAnsi" w:cstheme="minorHAnsi"/>
        </w:rPr>
      </w:pPr>
      <w:r w:rsidRPr="009237C9">
        <w:rPr>
          <w:rFonts w:asciiTheme="minorHAnsi" w:hAnsiTheme="minorHAnsi" w:cstheme="minorHAnsi"/>
        </w:rPr>
        <w:tab/>
        <w:t>As shown in figure</w:t>
      </w:r>
      <w:r w:rsidR="00CC758F" w:rsidRPr="009237C9">
        <w:rPr>
          <w:rFonts w:asciiTheme="minorHAnsi" w:hAnsiTheme="minorHAnsi" w:cstheme="minorHAnsi"/>
        </w:rPr>
        <w:t>s</w:t>
      </w:r>
      <w:r w:rsidRPr="009237C9">
        <w:rPr>
          <w:rFonts w:asciiTheme="minorHAnsi" w:hAnsiTheme="minorHAnsi" w:cstheme="minorHAnsi"/>
        </w:rPr>
        <w:t xml:space="preserve"> </w:t>
      </w:r>
      <w:r w:rsidR="007F26CA">
        <w:rPr>
          <w:rFonts w:asciiTheme="minorHAnsi" w:hAnsiTheme="minorHAnsi" w:cstheme="minorHAnsi"/>
        </w:rPr>
        <w:t>50</w:t>
      </w:r>
      <w:r w:rsidR="00B41FA5" w:rsidRPr="009237C9">
        <w:rPr>
          <w:rFonts w:asciiTheme="minorHAnsi" w:hAnsiTheme="minorHAnsi" w:cstheme="minorHAnsi"/>
        </w:rPr>
        <w:t>, 5</w:t>
      </w:r>
      <w:r w:rsidR="007F26CA">
        <w:rPr>
          <w:rFonts w:asciiTheme="minorHAnsi" w:hAnsiTheme="minorHAnsi" w:cstheme="minorHAnsi"/>
        </w:rPr>
        <w:t>1</w:t>
      </w:r>
      <w:r w:rsidR="00CC758F" w:rsidRPr="009237C9">
        <w:rPr>
          <w:rFonts w:asciiTheme="minorHAnsi" w:hAnsiTheme="minorHAnsi" w:cstheme="minorHAnsi"/>
        </w:rPr>
        <w:t>,</w:t>
      </w:r>
      <w:r w:rsidR="00B41FA5" w:rsidRPr="009237C9">
        <w:rPr>
          <w:rFonts w:asciiTheme="minorHAnsi" w:hAnsiTheme="minorHAnsi" w:cstheme="minorHAnsi"/>
        </w:rPr>
        <w:t xml:space="preserve"> and 5</w:t>
      </w:r>
      <w:r w:rsidR="007F26CA">
        <w:rPr>
          <w:rFonts w:asciiTheme="minorHAnsi" w:hAnsiTheme="minorHAnsi" w:cstheme="minorHAnsi"/>
        </w:rPr>
        <w:t>2</w:t>
      </w:r>
      <w:r w:rsidR="00B41FA5" w:rsidRPr="009237C9">
        <w:rPr>
          <w:rFonts w:asciiTheme="minorHAnsi" w:hAnsiTheme="minorHAnsi" w:cstheme="minorHAnsi"/>
        </w:rPr>
        <w:t xml:space="preserve"> the admin can add, </w:t>
      </w:r>
      <w:r w:rsidR="007B6C62" w:rsidRPr="009237C9">
        <w:rPr>
          <w:rFonts w:asciiTheme="minorHAnsi" w:hAnsiTheme="minorHAnsi" w:cstheme="minorHAnsi"/>
        </w:rPr>
        <w:t>edit,</w:t>
      </w:r>
      <w:r w:rsidR="00B41FA5" w:rsidRPr="009237C9">
        <w:rPr>
          <w:rFonts w:asciiTheme="minorHAnsi" w:hAnsiTheme="minorHAnsi" w:cstheme="minorHAnsi"/>
        </w:rPr>
        <w:t xml:space="preserve"> and delete products. For the add</w:t>
      </w:r>
      <w:r w:rsidR="00CC758F" w:rsidRPr="009237C9">
        <w:rPr>
          <w:rFonts w:asciiTheme="minorHAnsi" w:hAnsiTheme="minorHAnsi" w:cstheme="minorHAnsi"/>
        </w:rPr>
        <w:t>,</w:t>
      </w:r>
      <w:r w:rsidR="00B41FA5" w:rsidRPr="009237C9">
        <w:rPr>
          <w:rFonts w:asciiTheme="minorHAnsi" w:hAnsiTheme="minorHAnsi" w:cstheme="minorHAnsi"/>
        </w:rPr>
        <w:t xml:space="preserve"> the admin should click on the shopping bag with the plus sign icon on the left side of the </w:t>
      </w:r>
      <w:r w:rsidR="00955356" w:rsidRPr="009237C9">
        <w:rPr>
          <w:rFonts w:asciiTheme="minorHAnsi" w:hAnsiTheme="minorHAnsi" w:cstheme="minorHAnsi"/>
        </w:rPr>
        <w:t>top</w:t>
      </w:r>
      <w:r w:rsidR="00B41FA5" w:rsidRPr="009237C9">
        <w:rPr>
          <w:rFonts w:asciiTheme="minorHAnsi" w:hAnsiTheme="minorHAnsi" w:cstheme="minorHAnsi"/>
        </w:rPr>
        <w:t xml:space="preserve"> bar to add any product to the database. As for the delete and update the admin has to click on the item they want to edit or delete then click on the edit product in the item screen which navigate</w:t>
      </w:r>
      <w:r w:rsidR="00955356" w:rsidRPr="009237C9">
        <w:rPr>
          <w:rFonts w:asciiTheme="minorHAnsi" w:hAnsiTheme="minorHAnsi" w:cstheme="minorHAnsi"/>
        </w:rPr>
        <w:t>s</w:t>
      </w:r>
      <w:r w:rsidR="00B41FA5" w:rsidRPr="009237C9">
        <w:rPr>
          <w:rFonts w:asciiTheme="minorHAnsi" w:hAnsiTheme="minorHAnsi" w:cstheme="minorHAnsi"/>
        </w:rPr>
        <w:t xml:space="preserve"> to the edit product screen. The add product and edit product button</w:t>
      </w:r>
      <w:r w:rsidR="00CC758F" w:rsidRPr="009237C9">
        <w:rPr>
          <w:rFonts w:asciiTheme="minorHAnsi" w:hAnsiTheme="minorHAnsi" w:cstheme="minorHAnsi"/>
        </w:rPr>
        <w:t>s</w:t>
      </w:r>
      <w:r w:rsidR="00B41FA5" w:rsidRPr="009237C9">
        <w:rPr>
          <w:rFonts w:asciiTheme="minorHAnsi" w:hAnsiTheme="minorHAnsi" w:cstheme="minorHAnsi"/>
        </w:rPr>
        <w:t xml:space="preserve"> only appear if the user type is admin.</w:t>
      </w:r>
    </w:p>
    <w:p w14:paraId="4867548B" w14:textId="6F75888A" w:rsidR="002E7D6F" w:rsidRDefault="00D37D99" w:rsidP="00D37D99">
      <w:pPr>
        <w:tabs>
          <w:tab w:val="left" w:pos="3060"/>
        </w:tabs>
      </w:pPr>
      <w:r>
        <w:tab/>
      </w:r>
    </w:p>
    <w:p w14:paraId="04BF92F1" w14:textId="7708BE49" w:rsidR="002A62A8" w:rsidRDefault="002A62A8" w:rsidP="002A62A8">
      <w:pPr>
        <w:rPr>
          <w:b/>
          <w:bCs/>
        </w:rPr>
      </w:pPr>
      <w:r w:rsidRPr="002A62A8">
        <w:rPr>
          <w:b/>
          <w:bCs/>
        </w:rPr>
        <w:t>Use Case 4 – Cart</w:t>
      </w:r>
    </w:p>
    <w:p w14:paraId="23FC265B" w14:textId="3E5A5357" w:rsidR="000356A3" w:rsidRDefault="004438B3" w:rsidP="000356A3">
      <w:pPr>
        <w:keepNext/>
        <w:jc w:val="center"/>
      </w:pPr>
      <w:r w:rsidRPr="004438B3">
        <w:rPr>
          <w:b/>
          <w:bCs/>
          <w:noProof/>
        </w:rPr>
        <w:drawing>
          <wp:inline distT="0" distB="0" distL="0" distR="0" wp14:anchorId="055DA825" wp14:editId="3710A836">
            <wp:extent cx="3831021" cy="18522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3580" cy="1858308"/>
                    </a:xfrm>
                    <a:prstGeom prst="rect">
                      <a:avLst/>
                    </a:prstGeom>
                  </pic:spPr>
                </pic:pic>
              </a:graphicData>
            </a:graphic>
          </wp:inline>
        </w:drawing>
      </w:r>
    </w:p>
    <w:p w14:paraId="5AB77C9D" w14:textId="7ECB19A1" w:rsidR="000356A3" w:rsidRPr="000356A3" w:rsidRDefault="004438B3" w:rsidP="009D795B">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53</w:t>
      </w:r>
      <w:r w:rsidR="00A8104B">
        <w:rPr>
          <w:noProof/>
        </w:rPr>
        <w:fldChar w:fldCharType="end"/>
      </w:r>
      <w:r>
        <w:t>. Use Case 4 - Cart Demo</w:t>
      </w:r>
    </w:p>
    <w:p w14:paraId="651672E3" w14:textId="1759D615" w:rsidR="004438B3" w:rsidRPr="009237C9" w:rsidRDefault="00F04A04" w:rsidP="009237C9">
      <w:pPr>
        <w:jc w:val="both"/>
        <w:rPr>
          <w:rFonts w:ascii="Calibri" w:hAnsi="Calibri" w:cs="Calibri"/>
        </w:rPr>
      </w:pPr>
      <w:r>
        <w:tab/>
      </w:r>
      <w:r w:rsidRPr="009237C9">
        <w:rPr>
          <w:rFonts w:ascii="Calibri" w:hAnsi="Calibri" w:cs="Calibri"/>
        </w:rPr>
        <w:t xml:space="preserve">The user can add items to their shopping bag through the item screen. Once the product is added a confirmation notification will appear </w:t>
      </w:r>
      <w:r w:rsidR="004F5D09" w:rsidRPr="009237C9">
        <w:rPr>
          <w:rFonts w:ascii="Calibri" w:hAnsi="Calibri" w:cs="Calibri"/>
        </w:rPr>
        <w:t xml:space="preserve">to confirm that the product was added. If the user clicked again on the same product the quantity of the product will increase. The user can then access the cart by clicking on the shopping bag icon which navigates to the shopping bag screen. In the shopping bag </w:t>
      </w:r>
      <w:r w:rsidR="00B861E2" w:rsidRPr="009237C9">
        <w:rPr>
          <w:rFonts w:ascii="Calibri" w:hAnsi="Calibri" w:cs="Calibri"/>
        </w:rPr>
        <w:t>screen,</w:t>
      </w:r>
      <w:r w:rsidR="004F5D09" w:rsidRPr="009237C9">
        <w:rPr>
          <w:rFonts w:ascii="Calibri" w:hAnsi="Calibri" w:cs="Calibri"/>
        </w:rPr>
        <w:t xml:space="preserve"> the user can delete the products in the cart by clicking on the </w:t>
      </w:r>
      <w:r w:rsidR="00FE041B" w:rsidRPr="009237C9">
        <w:rPr>
          <w:rFonts w:ascii="Calibri" w:hAnsi="Calibri" w:cs="Calibri"/>
        </w:rPr>
        <w:t>garbage icon</w:t>
      </w:r>
      <w:r w:rsidR="007359BD" w:rsidRPr="009237C9">
        <w:rPr>
          <w:rFonts w:ascii="Calibri" w:hAnsi="Calibri" w:cs="Calibri"/>
        </w:rPr>
        <w:t xml:space="preserve"> or proceed to checkout by clicking the </w:t>
      </w:r>
      <w:r w:rsidR="004C5EA4" w:rsidRPr="009237C9">
        <w:rPr>
          <w:rFonts w:ascii="Calibri" w:hAnsi="Calibri" w:cs="Calibri"/>
        </w:rPr>
        <w:t>button at the bottom of the scree</w:t>
      </w:r>
      <w:r w:rsidR="00072D79" w:rsidRPr="009237C9">
        <w:rPr>
          <w:rFonts w:ascii="Calibri" w:hAnsi="Calibri" w:cs="Calibri"/>
        </w:rPr>
        <w:t xml:space="preserve">n which </w:t>
      </w:r>
      <w:r w:rsidR="00072D79" w:rsidRPr="009237C9">
        <w:rPr>
          <w:rFonts w:ascii="Calibri" w:hAnsi="Calibri" w:cs="Calibri"/>
        </w:rPr>
        <w:lastRenderedPageBreak/>
        <w:t>they are then navigated to the delivery screen.</w:t>
      </w:r>
      <w:r w:rsidR="00FE041B" w:rsidRPr="009237C9">
        <w:rPr>
          <w:rFonts w:ascii="Calibri" w:hAnsi="Calibri" w:cs="Calibri"/>
        </w:rPr>
        <w:t xml:space="preserve"> If there are no products in</w:t>
      </w:r>
      <w:r w:rsidR="00277E9B" w:rsidRPr="009237C9">
        <w:rPr>
          <w:rFonts w:ascii="Calibri" w:hAnsi="Calibri" w:cs="Calibri"/>
        </w:rPr>
        <w:t xml:space="preserve"> the cart </w:t>
      </w:r>
      <w:r w:rsidR="00367BA1" w:rsidRPr="009237C9">
        <w:rPr>
          <w:rFonts w:ascii="Calibri" w:hAnsi="Calibri" w:cs="Calibri"/>
        </w:rPr>
        <w:t>an</w:t>
      </w:r>
      <w:r w:rsidR="00277E9B" w:rsidRPr="009237C9">
        <w:rPr>
          <w:rFonts w:ascii="Calibri" w:hAnsi="Calibri" w:cs="Calibri"/>
        </w:rPr>
        <w:t xml:space="preserve"> image will appear indicating that the </w:t>
      </w:r>
      <w:r w:rsidR="00367BA1" w:rsidRPr="009237C9">
        <w:rPr>
          <w:rFonts w:ascii="Calibri" w:hAnsi="Calibri" w:cs="Calibri"/>
        </w:rPr>
        <w:t>user’s</w:t>
      </w:r>
      <w:r w:rsidR="00277E9B" w:rsidRPr="009237C9">
        <w:rPr>
          <w:rFonts w:ascii="Calibri" w:hAnsi="Calibri" w:cs="Calibri"/>
        </w:rPr>
        <w:t xml:space="preserve"> bag is empty</w:t>
      </w:r>
      <w:r w:rsidR="00072D79" w:rsidRPr="009237C9">
        <w:rPr>
          <w:rFonts w:ascii="Calibri" w:hAnsi="Calibri" w:cs="Calibri"/>
        </w:rPr>
        <w:t>!</w:t>
      </w:r>
    </w:p>
    <w:p w14:paraId="490FE9DF" w14:textId="77777777" w:rsidR="00367BA1" w:rsidRPr="004438B3" w:rsidRDefault="00367BA1" w:rsidP="004438B3"/>
    <w:p w14:paraId="5AFAE9E8" w14:textId="4D80208B" w:rsidR="00252C02" w:rsidRDefault="002A62A8" w:rsidP="009A09E8">
      <w:pPr>
        <w:rPr>
          <w:b/>
          <w:bCs/>
        </w:rPr>
      </w:pPr>
      <w:r>
        <w:rPr>
          <w:b/>
          <w:bCs/>
        </w:rPr>
        <w:t>Use Case 5 – Orders</w:t>
      </w:r>
    </w:p>
    <w:p w14:paraId="4108DF1D" w14:textId="77777777" w:rsidR="009A09E8" w:rsidRDefault="009A09E8" w:rsidP="009A09E8">
      <w:pPr>
        <w:keepNext/>
        <w:jc w:val="center"/>
      </w:pPr>
      <w:r w:rsidRPr="009A09E8">
        <w:rPr>
          <w:b/>
          <w:bCs/>
          <w:noProof/>
        </w:rPr>
        <w:drawing>
          <wp:inline distT="0" distB="0" distL="0" distR="0" wp14:anchorId="683BDF96" wp14:editId="5B82132B">
            <wp:extent cx="3342290" cy="156699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5"/>
                    <a:stretch>
                      <a:fillRect/>
                    </a:stretch>
                  </pic:blipFill>
                  <pic:spPr>
                    <a:xfrm>
                      <a:off x="0" y="0"/>
                      <a:ext cx="3350410" cy="1570802"/>
                    </a:xfrm>
                    <a:prstGeom prst="rect">
                      <a:avLst/>
                    </a:prstGeom>
                  </pic:spPr>
                </pic:pic>
              </a:graphicData>
            </a:graphic>
          </wp:inline>
        </w:drawing>
      </w:r>
    </w:p>
    <w:p w14:paraId="4FBAF305" w14:textId="4B01412C" w:rsidR="00252C02" w:rsidRDefault="009A09E8" w:rsidP="009A09E8">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54</w:t>
      </w:r>
      <w:r w:rsidR="00A8104B">
        <w:rPr>
          <w:noProof/>
        </w:rPr>
        <w:fldChar w:fldCharType="end"/>
      </w:r>
      <w:r>
        <w:t>. Use Case 5 - Orders Demo</w:t>
      </w:r>
    </w:p>
    <w:p w14:paraId="0DB75834" w14:textId="02268720" w:rsidR="009A09E8" w:rsidRPr="009237C9" w:rsidRDefault="009A09E8" w:rsidP="009237C9">
      <w:pPr>
        <w:jc w:val="both"/>
        <w:rPr>
          <w:rFonts w:asciiTheme="minorHAnsi" w:hAnsiTheme="minorHAnsi" w:cstheme="minorHAnsi"/>
        </w:rPr>
      </w:pPr>
      <w:r>
        <w:tab/>
      </w:r>
      <w:r w:rsidRPr="009237C9">
        <w:rPr>
          <w:rFonts w:asciiTheme="minorHAnsi" w:hAnsiTheme="minorHAnsi" w:cstheme="minorHAnsi"/>
        </w:rPr>
        <w:t>Once the user added the products to</w:t>
      </w:r>
      <w:r w:rsidR="00A059B2" w:rsidRPr="009237C9">
        <w:rPr>
          <w:rFonts w:asciiTheme="minorHAnsi" w:hAnsiTheme="minorHAnsi" w:cstheme="minorHAnsi"/>
        </w:rPr>
        <w:t xml:space="preserve"> their shopping bag and clicked on the proceed to checkout </w:t>
      </w:r>
      <w:r w:rsidR="007F7321" w:rsidRPr="009237C9">
        <w:rPr>
          <w:rFonts w:asciiTheme="minorHAnsi" w:hAnsiTheme="minorHAnsi" w:cstheme="minorHAnsi"/>
        </w:rPr>
        <w:t>button,</w:t>
      </w:r>
      <w:r w:rsidR="00A059B2" w:rsidRPr="009237C9">
        <w:rPr>
          <w:rFonts w:asciiTheme="minorHAnsi" w:hAnsiTheme="minorHAnsi" w:cstheme="minorHAnsi"/>
        </w:rPr>
        <w:t xml:space="preserve"> they are then navigated to the delivery screen where they enter their delivery address details</w:t>
      </w:r>
      <w:r w:rsidR="003936C0" w:rsidRPr="009237C9">
        <w:rPr>
          <w:rFonts w:asciiTheme="minorHAnsi" w:hAnsiTheme="minorHAnsi" w:cstheme="minorHAnsi"/>
        </w:rPr>
        <w:t xml:space="preserve">. </w:t>
      </w:r>
      <w:r w:rsidR="007F7321" w:rsidRPr="009237C9">
        <w:rPr>
          <w:rFonts w:asciiTheme="minorHAnsi" w:hAnsiTheme="minorHAnsi" w:cstheme="minorHAnsi"/>
        </w:rPr>
        <w:t xml:space="preserve">After </w:t>
      </w:r>
      <w:r w:rsidR="005F6411" w:rsidRPr="009237C9">
        <w:rPr>
          <w:rFonts w:asciiTheme="minorHAnsi" w:hAnsiTheme="minorHAnsi" w:cstheme="minorHAnsi"/>
        </w:rPr>
        <w:t>the user enter</w:t>
      </w:r>
      <w:r w:rsidR="007F7321" w:rsidRPr="009237C9">
        <w:rPr>
          <w:rFonts w:asciiTheme="minorHAnsi" w:hAnsiTheme="minorHAnsi" w:cstheme="minorHAnsi"/>
        </w:rPr>
        <w:t>s</w:t>
      </w:r>
      <w:r w:rsidR="005F6411" w:rsidRPr="009237C9">
        <w:rPr>
          <w:rFonts w:asciiTheme="minorHAnsi" w:hAnsiTheme="minorHAnsi" w:cstheme="minorHAnsi"/>
        </w:rPr>
        <w:t xml:space="preserve"> their delivery information and click</w:t>
      </w:r>
      <w:r w:rsidR="00CC758F" w:rsidRPr="009237C9">
        <w:rPr>
          <w:rFonts w:asciiTheme="minorHAnsi" w:hAnsiTheme="minorHAnsi" w:cstheme="minorHAnsi"/>
        </w:rPr>
        <w:t>s</w:t>
      </w:r>
      <w:r w:rsidR="005F6411" w:rsidRPr="009237C9">
        <w:rPr>
          <w:rFonts w:asciiTheme="minorHAnsi" w:hAnsiTheme="minorHAnsi" w:cstheme="minorHAnsi"/>
        </w:rPr>
        <w:t xml:space="preserve"> on the proceed to payment </w:t>
      </w:r>
      <w:r w:rsidR="007F7321" w:rsidRPr="009237C9">
        <w:rPr>
          <w:rFonts w:asciiTheme="minorHAnsi" w:hAnsiTheme="minorHAnsi" w:cstheme="minorHAnsi"/>
        </w:rPr>
        <w:t>button,</w:t>
      </w:r>
      <w:r w:rsidR="005F6411" w:rsidRPr="009237C9">
        <w:rPr>
          <w:rFonts w:asciiTheme="minorHAnsi" w:hAnsiTheme="minorHAnsi" w:cstheme="minorHAnsi"/>
        </w:rPr>
        <w:t xml:space="preserve"> they are then navigated to the payment screen where they enter their card information</w:t>
      </w:r>
      <w:r w:rsidR="003936C0" w:rsidRPr="009237C9">
        <w:rPr>
          <w:rFonts w:asciiTheme="minorHAnsi" w:hAnsiTheme="minorHAnsi" w:cstheme="minorHAnsi"/>
        </w:rPr>
        <w:t xml:space="preserve">. After </w:t>
      </w:r>
      <w:r w:rsidR="005F1403" w:rsidRPr="009237C9">
        <w:rPr>
          <w:rFonts w:asciiTheme="minorHAnsi" w:hAnsiTheme="minorHAnsi" w:cstheme="minorHAnsi"/>
        </w:rPr>
        <w:t xml:space="preserve">they click on the place order </w:t>
      </w:r>
      <w:r w:rsidR="003936C0" w:rsidRPr="009237C9">
        <w:rPr>
          <w:rFonts w:asciiTheme="minorHAnsi" w:hAnsiTheme="minorHAnsi" w:cstheme="minorHAnsi"/>
        </w:rPr>
        <w:t>button,</w:t>
      </w:r>
      <w:r w:rsidR="005F1403" w:rsidRPr="009237C9">
        <w:rPr>
          <w:rFonts w:asciiTheme="minorHAnsi" w:hAnsiTheme="minorHAnsi" w:cstheme="minorHAnsi"/>
        </w:rPr>
        <w:t xml:space="preserve"> they are navigated to </w:t>
      </w:r>
      <w:r w:rsidR="003936C0" w:rsidRPr="009237C9">
        <w:rPr>
          <w:rFonts w:asciiTheme="minorHAnsi" w:hAnsiTheme="minorHAnsi" w:cstheme="minorHAnsi"/>
        </w:rPr>
        <w:t xml:space="preserve">the </w:t>
      </w:r>
      <w:r w:rsidR="005F1403" w:rsidRPr="009237C9">
        <w:rPr>
          <w:rFonts w:asciiTheme="minorHAnsi" w:hAnsiTheme="minorHAnsi" w:cstheme="minorHAnsi"/>
        </w:rPr>
        <w:t>order details screen</w:t>
      </w:r>
      <w:r w:rsidR="003936C0" w:rsidRPr="009237C9">
        <w:rPr>
          <w:rFonts w:asciiTheme="minorHAnsi" w:hAnsiTheme="minorHAnsi" w:cstheme="minorHAnsi"/>
        </w:rPr>
        <w:t xml:space="preserve">. The order details screen </w:t>
      </w:r>
      <w:r w:rsidR="005F1403" w:rsidRPr="009237C9">
        <w:rPr>
          <w:rFonts w:asciiTheme="minorHAnsi" w:hAnsiTheme="minorHAnsi" w:cstheme="minorHAnsi"/>
        </w:rPr>
        <w:t>includes</w:t>
      </w:r>
      <w:r w:rsidR="003936C0" w:rsidRPr="009237C9">
        <w:rPr>
          <w:rFonts w:asciiTheme="minorHAnsi" w:hAnsiTheme="minorHAnsi" w:cstheme="minorHAnsi"/>
        </w:rPr>
        <w:t xml:space="preserve"> a</w:t>
      </w:r>
      <w:r w:rsidR="005F1403" w:rsidRPr="009237C9">
        <w:rPr>
          <w:rFonts w:asciiTheme="minorHAnsi" w:hAnsiTheme="minorHAnsi" w:cstheme="minorHAnsi"/>
        </w:rPr>
        <w:t xml:space="preserve"> summary of what they ordered, delivery address</w:t>
      </w:r>
      <w:r w:rsidR="007F1DDC" w:rsidRPr="009237C9">
        <w:rPr>
          <w:rFonts w:asciiTheme="minorHAnsi" w:hAnsiTheme="minorHAnsi" w:cstheme="minorHAnsi"/>
        </w:rPr>
        <w:t>, payment method</w:t>
      </w:r>
      <w:r w:rsidR="00CC758F" w:rsidRPr="009237C9">
        <w:rPr>
          <w:rFonts w:asciiTheme="minorHAnsi" w:hAnsiTheme="minorHAnsi" w:cstheme="minorHAnsi"/>
        </w:rPr>
        <w:t>,</w:t>
      </w:r>
      <w:r w:rsidR="007F1DDC" w:rsidRPr="009237C9">
        <w:rPr>
          <w:rFonts w:asciiTheme="minorHAnsi" w:hAnsiTheme="minorHAnsi" w:cstheme="minorHAnsi"/>
        </w:rPr>
        <w:t xml:space="preserve"> and more.</w:t>
      </w:r>
    </w:p>
    <w:p w14:paraId="0AE51653" w14:textId="636D61E9" w:rsidR="002F6FF1" w:rsidRPr="009237C9" w:rsidRDefault="002F6FF1" w:rsidP="009237C9">
      <w:pPr>
        <w:jc w:val="both"/>
        <w:rPr>
          <w:rFonts w:asciiTheme="minorHAnsi" w:hAnsiTheme="minorHAnsi" w:cstheme="minorHAnsi"/>
        </w:rPr>
      </w:pPr>
      <w:r w:rsidRPr="009237C9">
        <w:rPr>
          <w:rFonts w:asciiTheme="minorHAnsi" w:hAnsiTheme="minorHAnsi" w:cstheme="minorHAnsi"/>
        </w:rPr>
        <w:tab/>
        <w:t>The shopping bag screen includes the quantity of each product, its price</w:t>
      </w:r>
      <w:r w:rsidR="00CC758F" w:rsidRPr="009237C9">
        <w:rPr>
          <w:rFonts w:asciiTheme="minorHAnsi" w:hAnsiTheme="minorHAnsi" w:cstheme="minorHAnsi"/>
        </w:rPr>
        <w:t>,</w:t>
      </w:r>
      <w:r w:rsidRPr="009237C9">
        <w:rPr>
          <w:rFonts w:asciiTheme="minorHAnsi" w:hAnsiTheme="minorHAnsi" w:cstheme="minorHAnsi"/>
        </w:rPr>
        <w:t xml:space="preserve"> and the total price of the order. Also, for delivery address and payment details</w:t>
      </w:r>
      <w:r w:rsidR="00CC758F" w:rsidRPr="009237C9">
        <w:rPr>
          <w:rFonts w:asciiTheme="minorHAnsi" w:hAnsiTheme="minorHAnsi" w:cstheme="minorHAnsi"/>
        </w:rPr>
        <w:t>,</w:t>
      </w:r>
      <w:r w:rsidRPr="009237C9">
        <w:rPr>
          <w:rFonts w:asciiTheme="minorHAnsi" w:hAnsiTheme="minorHAnsi" w:cstheme="minorHAnsi"/>
        </w:rPr>
        <w:t xml:space="preserve"> a notification will pop up if one of the fields was left empty.</w:t>
      </w:r>
    </w:p>
    <w:p w14:paraId="51429D4B" w14:textId="77777777" w:rsidR="00380D61" w:rsidRDefault="00380D61" w:rsidP="00380D61">
      <w:pPr>
        <w:keepNext/>
        <w:jc w:val="center"/>
      </w:pPr>
      <w:r w:rsidRPr="00380D61">
        <w:rPr>
          <w:noProof/>
        </w:rPr>
        <w:drawing>
          <wp:inline distT="0" distB="0" distL="0" distR="0" wp14:anchorId="5170F0BB" wp14:editId="2BAE79CA">
            <wp:extent cx="1592318" cy="359202"/>
            <wp:effectExtent l="0" t="0" r="0" b="317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66"/>
                    <a:srcRect l="23498" t="84100" r="24450" b="10152"/>
                    <a:stretch/>
                  </pic:blipFill>
                  <pic:spPr bwMode="auto">
                    <a:xfrm>
                      <a:off x="0" y="0"/>
                      <a:ext cx="1631512" cy="368044"/>
                    </a:xfrm>
                    <a:prstGeom prst="rect">
                      <a:avLst/>
                    </a:prstGeom>
                    <a:ln>
                      <a:noFill/>
                    </a:ln>
                    <a:extLst>
                      <a:ext uri="{53640926-AAD7-44D8-BBD7-CCE9431645EC}">
                        <a14:shadowObscured xmlns:a14="http://schemas.microsoft.com/office/drawing/2010/main"/>
                      </a:ext>
                    </a:extLst>
                  </pic:spPr>
                </pic:pic>
              </a:graphicData>
            </a:graphic>
          </wp:inline>
        </w:drawing>
      </w:r>
    </w:p>
    <w:p w14:paraId="2F7F5D97" w14:textId="6854D19C" w:rsidR="007F7321" w:rsidRPr="009A09E8" w:rsidRDefault="00380D61" w:rsidP="0011656A">
      <w:pPr>
        <w:pStyle w:val="Caption"/>
        <w:jc w:val="center"/>
      </w:pPr>
      <w:r>
        <w:t xml:space="preserve">Figure </w:t>
      </w:r>
      <w:r w:rsidR="00A8104B">
        <w:fldChar w:fldCharType="begin"/>
      </w:r>
      <w:r w:rsidR="00A8104B">
        <w:instrText xml:space="preserve"> SEQ Figure \* ARABIC </w:instrText>
      </w:r>
      <w:r w:rsidR="00A8104B">
        <w:fldChar w:fldCharType="separate"/>
      </w:r>
      <w:r w:rsidR="007F26CA">
        <w:rPr>
          <w:noProof/>
        </w:rPr>
        <w:t>55</w:t>
      </w:r>
      <w:r w:rsidR="00A8104B">
        <w:rPr>
          <w:noProof/>
        </w:rPr>
        <w:fldChar w:fldCharType="end"/>
      </w:r>
      <w:r>
        <w:t xml:space="preserve">. </w:t>
      </w:r>
      <w:r w:rsidR="00CC758F">
        <w:t>The a</w:t>
      </w:r>
      <w:r>
        <w:t>ddress field is empty Notification</w:t>
      </w:r>
    </w:p>
    <w:p w14:paraId="1C5EC7D8" w14:textId="77777777" w:rsidR="00CB6C16" w:rsidRDefault="00CB6C16" w:rsidP="009A6D5C">
      <w:pPr>
        <w:jc w:val="center"/>
        <w:rPr>
          <w:b/>
          <w:bCs/>
        </w:rPr>
      </w:pPr>
    </w:p>
    <w:p w14:paraId="623831A1" w14:textId="44975927" w:rsidR="002A62A8" w:rsidRDefault="002A62A8" w:rsidP="002A62A8">
      <w:pPr>
        <w:rPr>
          <w:b/>
          <w:bCs/>
        </w:rPr>
      </w:pPr>
      <w:r>
        <w:rPr>
          <w:b/>
          <w:bCs/>
        </w:rPr>
        <w:t>Use Case 6 – Reviews</w:t>
      </w:r>
    </w:p>
    <w:p w14:paraId="746EBC45" w14:textId="77777777" w:rsidR="00B07213" w:rsidRDefault="00B07213" w:rsidP="002A62A8">
      <w:pPr>
        <w:rPr>
          <w:b/>
          <w:bCs/>
        </w:rPr>
      </w:pPr>
    </w:p>
    <w:p w14:paraId="645BDF76" w14:textId="77777777" w:rsidR="00CA1E1A" w:rsidRDefault="00CA1E1A" w:rsidP="00CA1E1A">
      <w:pPr>
        <w:keepNext/>
        <w:jc w:val="center"/>
      </w:pPr>
      <w:r w:rsidRPr="00CA1E1A">
        <w:rPr>
          <w:b/>
          <w:bCs/>
        </w:rPr>
        <w:drawing>
          <wp:inline distT="0" distB="0" distL="0" distR="0" wp14:anchorId="2109E2EF" wp14:editId="1353C018">
            <wp:extent cx="5277121" cy="214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7121" cy="2140060"/>
                    </a:xfrm>
                    <a:prstGeom prst="rect">
                      <a:avLst/>
                    </a:prstGeom>
                  </pic:spPr>
                </pic:pic>
              </a:graphicData>
            </a:graphic>
          </wp:inline>
        </w:drawing>
      </w:r>
    </w:p>
    <w:p w14:paraId="2FE12330" w14:textId="00A1111C" w:rsidR="00844379" w:rsidRDefault="00CA1E1A" w:rsidP="00CA1E1A">
      <w:pPr>
        <w:pStyle w:val="Caption"/>
        <w:jc w:val="center"/>
        <w:rPr>
          <w:b/>
          <w:bCs/>
        </w:rPr>
      </w:pPr>
      <w:r>
        <w:t xml:space="preserve">Figure </w:t>
      </w:r>
      <w:fldSimple w:instr=" SEQ Figure \* ARABIC ">
        <w:r w:rsidR="007F26CA">
          <w:rPr>
            <w:noProof/>
          </w:rPr>
          <w:t>56</w:t>
        </w:r>
      </w:fldSimple>
      <w:r>
        <w:t>. Add review</w:t>
      </w:r>
    </w:p>
    <w:p w14:paraId="7B73D1FD" w14:textId="77777777" w:rsidR="00E0390E" w:rsidRDefault="00E0390E" w:rsidP="00E0390E">
      <w:pPr>
        <w:keepNext/>
        <w:jc w:val="center"/>
      </w:pPr>
      <w:r w:rsidRPr="00E0390E">
        <w:rPr>
          <w:b/>
          <w:bCs/>
        </w:rPr>
        <w:lastRenderedPageBreak/>
        <w:drawing>
          <wp:inline distT="0" distB="0" distL="0" distR="0" wp14:anchorId="1F87E15D" wp14:editId="4BD2FA9B">
            <wp:extent cx="5276850" cy="2165644"/>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7122" cy="2165755"/>
                    </a:xfrm>
                    <a:prstGeom prst="rect">
                      <a:avLst/>
                    </a:prstGeom>
                  </pic:spPr>
                </pic:pic>
              </a:graphicData>
            </a:graphic>
          </wp:inline>
        </w:drawing>
      </w:r>
    </w:p>
    <w:p w14:paraId="60F7EB73" w14:textId="19EEB638" w:rsidR="00CB6C16" w:rsidRDefault="00E0390E" w:rsidP="00E0390E">
      <w:pPr>
        <w:pStyle w:val="Caption"/>
        <w:jc w:val="center"/>
        <w:rPr>
          <w:b/>
          <w:bCs/>
        </w:rPr>
      </w:pPr>
      <w:r>
        <w:t xml:space="preserve">Figure </w:t>
      </w:r>
      <w:fldSimple w:instr=" SEQ Figure \* ARABIC ">
        <w:r w:rsidR="007F26CA">
          <w:rPr>
            <w:noProof/>
          </w:rPr>
          <w:t>57</w:t>
        </w:r>
      </w:fldSimple>
      <w:r>
        <w:t>. Edit Review Demo</w:t>
      </w:r>
    </w:p>
    <w:p w14:paraId="42CD8609" w14:textId="77777777" w:rsidR="00DD5830" w:rsidRDefault="00DD5830" w:rsidP="00DD5830">
      <w:pPr>
        <w:keepNext/>
        <w:jc w:val="center"/>
      </w:pPr>
      <w:r>
        <w:rPr>
          <w:noProof/>
        </w:rPr>
        <w:drawing>
          <wp:inline distT="0" distB="0" distL="0" distR="0" wp14:anchorId="37C7D5FB" wp14:editId="4D4A7382">
            <wp:extent cx="5512081" cy="2254366"/>
            <wp:effectExtent l="0" t="0" r="0" b="0"/>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69">
                      <a:extLst>
                        <a:ext uri="{28A0092B-C50C-407E-A947-70E740481C1C}">
                          <a14:useLocalDpi xmlns:a14="http://schemas.microsoft.com/office/drawing/2010/main" val="0"/>
                        </a:ext>
                      </a:extLst>
                    </a:blip>
                    <a:stretch>
                      <a:fillRect/>
                    </a:stretch>
                  </pic:blipFill>
                  <pic:spPr>
                    <a:xfrm>
                      <a:off x="0" y="0"/>
                      <a:ext cx="5512081" cy="2254366"/>
                    </a:xfrm>
                    <a:prstGeom prst="rect">
                      <a:avLst/>
                    </a:prstGeom>
                  </pic:spPr>
                </pic:pic>
              </a:graphicData>
            </a:graphic>
          </wp:inline>
        </w:drawing>
      </w:r>
    </w:p>
    <w:p w14:paraId="42242762" w14:textId="776C42B1" w:rsidR="009B29D1" w:rsidRDefault="00DD5830" w:rsidP="00DD5830">
      <w:pPr>
        <w:pStyle w:val="Caption"/>
        <w:jc w:val="center"/>
        <w:rPr>
          <w:b/>
          <w:bCs/>
        </w:rPr>
      </w:pPr>
      <w:r>
        <w:t xml:space="preserve">Figure </w:t>
      </w:r>
      <w:fldSimple w:instr=" SEQ Figure \* ARABIC ">
        <w:r w:rsidR="007F26CA">
          <w:rPr>
            <w:noProof/>
          </w:rPr>
          <w:t>58</w:t>
        </w:r>
      </w:fldSimple>
      <w:r>
        <w:t>. Delete Review Demo</w:t>
      </w:r>
    </w:p>
    <w:p w14:paraId="2A626D56" w14:textId="7EA03250" w:rsidR="00E90132" w:rsidRPr="009237C9" w:rsidRDefault="00DD5830" w:rsidP="009237C9">
      <w:pPr>
        <w:jc w:val="both"/>
        <w:rPr>
          <w:rFonts w:asciiTheme="minorHAnsi" w:hAnsiTheme="minorHAnsi" w:cstheme="minorHAnsi"/>
        </w:rPr>
      </w:pPr>
      <w:r>
        <w:rPr>
          <w:b/>
          <w:bCs/>
        </w:rPr>
        <w:tab/>
      </w:r>
      <w:r w:rsidR="00986789" w:rsidRPr="009237C9">
        <w:rPr>
          <w:rFonts w:asciiTheme="minorHAnsi" w:hAnsiTheme="minorHAnsi" w:cstheme="minorHAnsi"/>
        </w:rPr>
        <w:t xml:space="preserve">For the add review, </w:t>
      </w:r>
      <w:r w:rsidR="008B65D0" w:rsidRPr="009237C9">
        <w:rPr>
          <w:rFonts w:asciiTheme="minorHAnsi" w:hAnsiTheme="minorHAnsi" w:cstheme="minorHAnsi"/>
        </w:rPr>
        <w:t>as seen in figure 5</w:t>
      </w:r>
      <w:r w:rsidR="003717E4">
        <w:rPr>
          <w:rFonts w:asciiTheme="minorHAnsi" w:hAnsiTheme="minorHAnsi" w:cstheme="minorHAnsi"/>
        </w:rPr>
        <w:t>6</w:t>
      </w:r>
      <w:r w:rsidR="008B65D0" w:rsidRPr="009237C9">
        <w:rPr>
          <w:rFonts w:asciiTheme="minorHAnsi" w:hAnsiTheme="minorHAnsi" w:cstheme="minorHAnsi"/>
        </w:rPr>
        <w:t xml:space="preserve"> </w:t>
      </w:r>
      <w:r w:rsidR="00986789" w:rsidRPr="009237C9">
        <w:rPr>
          <w:rFonts w:asciiTheme="minorHAnsi" w:hAnsiTheme="minorHAnsi" w:cstheme="minorHAnsi"/>
        </w:rPr>
        <w:t xml:space="preserve">once the </w:t>
      </w:r>
      <w:r w:rsidR="00CD2500" w:rsidRPr="009237C9">
        <w:rPr>
          <w:rFonts w:asciiTheme="minorHAnsi" w:hAnsiTheme="minorHAnsi" w:cstheme="minorHAnsi"/>
        </w:rPr>
        <w:t xml:space="preserve">order is </w:t>
      </w:r>
      <w:r w:rsidR="00CD2500" w:rsidRPr="009237C9">
        <w:rPr>
          <w:rFonts w:asciiTheme="minorHAnsi" w:hAnsiTheme="minorHAnsi" w:cstheme="minorHAnsi"/>
          <w:b/>
          <w:bCs/>
        </w:rPr>
        <w:t>delivered</w:t>
      </w:r>
      <w:r w:rsidR="00CD2500" w:rsidRPr="009237C9">
        <w:rPr>
          <w:rFonts w:asciiTheme="minorHAnsi" w:hAnsiTheme="minorHAnsi" w:cstheme="minorHAnsi"/>
        </w:rPr>
        <w:t xml:space="preserve"> the user can add their review through the order details screen by clicking on the add review button. </w:t>
      </w:r>
    </w:p>
    <w:p w14:paraId="23782562" w14:textId="22672F0E" w:rsidR="00014A2E" w:rsidRPr="00986789" w:rsidRDefault="00E817FA" w:rsidP="009237C9">
      <w:pPr>
        <w:jc w:val="both"/>
      </w:pPr>
      <w:r w:rsidRPr="009237C9">
        <w:rPr>
          <w:rFonts w:asciiTheme="minorHAnsi" w:hAnsiTheme="minorHAnsi" w:cstheme="minorHAnsi"/>
        </w:rPr>
        <w:tab/>
        <w:t>For the edit review, the user can edit their review either through the</w:t>
      </w:r>
      <w:r w:rsidR="00014A2E" w:rsidRPr="009237C9">
        <w:rPr>
          <w:rFonts w:asciiTheme="minorHAnsi" w:hAnsiTheme="minorHAnsi" w:cstheme="minorHAnsi"/>
        </w:rPr>
        <w:t>ir profile by clicking on mu reviews or via the</w:t>
      </w:r>
      <w:r w:rsidRPr="009237C9">
        <w:rPr>
          <w:rFonts w:asciiTheme="minorHAnsi" w:hAnsiTheme="minorHAnsi" w:cstheme="minorHAnsi"/>
        </w:rPr>
        <w:t xml:space="preserve"> item</w:t>
      </w:r>
      <w:r w:rsidR="00DB3BE6" w:rsidRPr="009237C9">
        <w:rPr>
          <w:rFonts w:asciiTheme="minorHAnsi" w:hAnsiTheme="minorHAnsi" w:cstheme="minorHAnsi"/>
        </w:rPr>
        <w:t xml:space="preserve"> screen by clicking on </w:t>
      </w:r>
      <w:r w:rsidR="001B320F" w:rsidRPr="009237C9">
        <w:rPr>
          <w:rFonts w:asciiTheme="minorHAnsi" w:hAnsiTheme="minorHAnsi" w:cstheme="minorHAnsi"/>
        </w:rPr>
        <w:t>“</w:t>
      </w:r>
      <w:r w:rsidR="00DB3BE6" w:rsidRPr="009237C9">
        <w:rPr>
          <w:rFonts w:asciiTheme="minorHAnsi" w:hAnsiTheme="minorHAnsi" w:cstheme="minorHAnsi"/>
        </w:rPr>
        <w:t>view all reviews</w:t>
      </w:r>
      <w:r w:rsidR="001B320F" w:rsidRPr="009237C9">
        <w:rPr>
          <w:rFonts w:asciiTheme="minorHAnsi" w:hAnsiTheme="minorHAnsi" w:cstheme="minorHAnsi"/>
        </w:rPr>
        <w:t>”</w:t>
      </w:r>
      <w:r w:rsidR="00DB3BE6" w:rsidRPr="009237C9">
        <w:rPr>
          <w:rFonts w:asciiTheme="minorHAnsi" w:hAnsiTheme="minorHAnsi" w:cstheme="minorHAnsi"/>
        </w:rPr>
        <w:t xml:space="preserve"> which navigates them to the reviews screen and if the review was written by the user “edit review” will appear </w:t>
      </w:r>
      <w:r w:rsidR="005750C2" w:rsidRPr="009237C9">
        <w:rPr>
          <w:rFonts w:asciiTheme="minorHAnsi" w:hAnsiTheme="minorHAnsi" w:cstheme="minorHAnsi"/>
        </w:rPr>
        <w:t xml:space="preserve">on the </w:t>
      </w:r>
      <w:r w:rsidR="001B320F" w:rsidRPr="009237C9">
        <w:rPr>
          <w:rFonts w:asciiTheme="minorHAnsi" w:hAnsiTheme="minorHAnsi" w:cstheme="minorHAnsi"/>
        </w:rPr>
        <w:t xml:space="preserve">review </w:t>
      </w:r>
      <w:r w:rsidR="005750C2" w:rsidRPr="009237C9">
        <w:rPr>
          <w:rFonts w:asciiTheme="minorHAnsi" w:hAnsiTheme="minorHAnsi" w:cstheme="minorHAnsi"/>
        </w:rPr>
        <w:t xml:space="preserve">card. Once clicked on the </w:t>
      </w:r>
      <w:r w:rsidR="001B320F" w:rsidRPr="009237C9">
        <w:rPr>
          <w:rFonts w:asciiTheme="minorHAnsi" w:hAnsiTheme="minorHAnsi" w:cstheme="minorHAnsi"/>
        </w:rPr>
        <w:t>“</w:t>
      </w:r>
      <w:r w:rsidR="005750C2" w:rsidRPr="009237C9">
        <w:rPr>
          <w:rFonts w:asciiTheme="minorHAnsi" w:hAnsiTheme="minorHAnsi" w:cstheme="minorHAnsi"/>
        </w:rPr>
        <w:t>edit review</w:t>
      </w:r>
      <w:r w:rsidR="001B320F" w:rsidRPr="009237C9">
        <w:rPr>
          <w:rFonts w:asciiTheme="minorHAnsi" w:hAnsiTheme="minorHAnsi" w:cstheme="minorHAnsi"/>
        </w:rPr>
        <w:t>”</w:t>
      </w:r>
      <w:r w:rsidR="005750C2" w:rsidRPr="009237C9">
        <w:rPr>
          <w:rFonts w:asciiTheme="minorHAnsi" w:hAnsiTheme="minorHAnsi" w:cstheme="minorHAnsi"/>
        </w:rPr>
        <w:t xml:space="preserve"> the user can update their review or delete it as seen in figure 5</w:t>
      </w:r>
      <w:r w:rsidR="003717E4">
        <w:rPr>
          <w:rFonts w:asciiTheme="minorHAnsi" w:hAnsiTheme="minorHAnsi" w:cstheme="minorHAnsi"/>
        </w:rPr>
        <w:t>7</w:t>
      </w:r>
      <w:r w:rsidR="005750C2" w:rsidRPr="009237C9">
        <w:rPr>
          <w:rFonts w:asciiTheme="minorHAnsi" w:hAnsiTheme="minorHAnsi" w:cstheme="minorHAnsi"/>
        </w:rPr>
        <w:t xml:space="preserve"> and 5</w:t>
      </w:r>
      <w:r w:rsidR="003717E4">
        <w:rPr>
          <w:rFonts w:asciiTheme="minorHAnsi" w:hAnsiTheme="minorHAnsi" w:cstheme="minorHAnsi"/>
        </w:rPr>
        <w:t>8</w:t>
      </w:r>
      <w:r w:rsidR="005750C2">
        <w:t>.</w:t>
      </w:r>
    </w:p>
    <w:p w14:paraId="207D89D7" w14:textId="77777777" w:rsidR="00014A2E" w:rsidRDefault="00014A2E" w:rsidP="002B2811">
      <w:pPr>
        <w:pStyle w:val="Heading1"/>
        <w:rPr>
          <w:rFonts w:asciiTheme="minorHAnsi" w:hAnsiTheme="minorHAnsi" w:cstheme="minorHAnsi"/>
        </w:rPr>
      </w:pPr>
    </w:p>
    <w:p w14:paraId="0DEC4BB7" w14:textId="77777777" w:rsidR="00014A2E" w:rsidRDefault="00014A2E" w:rsidP="002B2811">
      <w:pPr>
        <w:pStyle w:val="Heading1"/>
        <w:rPr>
          <w:rFonts w:asciiTheme="minorHAnsi" w:hAnsiTheme="minorHAnsi" w:cstheme="minorHAnsi"/>
        </w:rPr>
      </w:pPr>
    </w:p>
    <w:p w14:paraId="5C955296" w14:textId="77777777" w:rsidR="00014A2E" w:rsidRDefault="00014A2E" w:rsidP="002B2811">
      <w:pPr>
        <w:pStyle w:val="Heading1"/>
        <w:rPr>
          <w:rFonts w:asciiTheme="minorHAnsi" w:hAnsiTheme="minorHAnsi" w:cstheme="minorHAnsi"/>
        </w:rPr>
      </w:pPr>
    </w:p>
    <w:p w14:paraId="3ACCD302" w14:textId="77777777" w:rsidR="00F06FC9" w:rsidRDefault="00F06FC9" w:rsidP="00F06FC9">
      <w:pPr>
        <w:rPr>
          <w:lang w:eastAsia="en-US"/>
        </w:rPr>
      </w:pPr>
    </w:p>
    <w:p w14:paraId="2F434696" w14:textId="77777777" w:rsidR="00F06FC9" w:rsidRPr="00F06FC9" w:rsidRDefault="00F06FC9" w:rsidP="00F06FC9">
      <w:pPr>
        <w:rPr>
          <w:lang w:eastAsia="en-US"/>
        </w:rPr>
      </w:pPr>
    </w:p>
    <w:p w14:paraId="75DDA7F0" w14:textId="53CF8E5C" w:rsidR="002B2811" w:rsidRPr="00F14ED0" w:rsidRDefault="002B2811" w:rsidP="002B2811">
      <w:pPr>
        <w:pStyle w:val="Heading1"/>
        <w:rPr>
          <w:rFonts w:asciiTheme="minorHAnsi" w:hAnsiTheme="minorHAnsi" w:cstheme="minorHAnsi"/>
        </w:rPr>
      </w:pPr>
      <w:bookmarkStart w:id="6" w:name="_Toc118566895"/>
      <w:r w:rsidRPr="00F14ED0">
        <w:rPr>
          <w:rFonts w:asciiTheme="minorHAnsi" w:hAnsiTheme="minorHAnsi" w:cstheme="minorHAnsi"/>
        </w:rPr>
        <w:lastRenderedPageBreak/>
        <w:t>Additional Features</w:t>
      </w:r>
      <w:bookmarkEnd w:id="6"/>
    </w:p>
    <w:p w14:paraId="330A85FF" w14:textId="5C9972F0" w:rsidR="005B75CB" w:rsidRPr="00CB19D9" w:rsidRDefault="00C66FD6" w:rsidP="00CB19D9">
      <w:pPr>
        <w:pStyle w:val="ListParagraph"/>
        <w:numPr>
          <w:ilvl w:val="0"/>
          <w:numId w:val="49"/>
        </w:numPr>
        <w:rPr>
          <w:rFonts w:cstheme="minorHAnsi"/>
          <w:b/>
          <w:bCs/>
          <w:sz w:val="28"/>
          <w:szCs w:val="28"/>
        </w:rPr>
      </w:pPr>
      <w:r w:rsidRPr="00CB19D9">
        <w:rPr>
          <w:rFonts w:cstheme="minorHAnsi"/>
          <w:b/>
          <w:bCs/>
          <w:sz w:val="28"/>
          <w:szCs w:val="28"/>
        </w:rPr>
        <w:t>Wishlist</w:t>
      </w:r>
    </w:p>
    <w:p w14:paraId="5E89DACC" w14:textId="77777777" w:rsidR="004074FE" w:rsidRDefault="004074FE" w:rsidP="004074FE">
      <w:pPr>
        <w:keepNext/>
        <w:ind w:left="360"/>
        <w:jc w:val="center"/>
      </w:pPr>
      <w:r w:rsidRPr="00542D4B">
        <w:rPr>
          <w:rFonts w:cstheme="minorHAnsi"/>
          <w:b/>
          <w:bCs/>
        </w:rPr>
        <w:drawing>
          <wp:inline distT="0" distB="0" distL="0" distR="0" wp14:anchorId="7F4BFDA1" wp14:editId="318E0B34">
            <wp:extent cx="3403600" cy="1712240"/>
            <wp:effectExtent l="0" t="0" r="6350" b="254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70"/>
                    <a:stretch>
                      <a:fillRect/>
                    </a:stretch>
                  </pic:blipFill>
                  <pic:spPr>
                    <a:xfrm>
                      <a:off x="0" y="0"/>
                      <a:ext cx="3424601" cy="1722805"/>
                    </a:xfrm>
                    <a:prstGeom prst="rect">
                      <a:avLst/>
                    </a:prstGeom>
                  </pic:spPr>
                </pic:pic>
              </a:graphicData>
            </a:graphic>
          </wp:inline>
        </w:drawing>
      </w:r>
    </w:p>
    <w:p w14:paraId="07EECC0D" w14:textId="0F6C169B" w:rsidR="004074FE" w:rsidRPr="004074FE" w:rsidRDefault="004074FE" w:rsidP="004074FE">
      <w:pPr>
        <w:pStyle w:val="Caption"/>
        <w:jc w:val="center"/>
        <w:rPr>
          <w:rFonts w:cstheme="minorHAnsi"/>
          <w:b/>
          <w:bCs/>
        </w:rPr>
      </w:pPr>
      <w:r>
        <w:t xml:space="preserve">Figure </w:t>
      </w:r>
      <w:fldSimple w:instr=" SEQ Figure \* ARABIC ">
        <w:r w:rsidR="007F26CA">
          <w:rPr>
            <w:noProof/>
          </w:rPr>
          <w:t>59</w:t>
        </w:r>
      </w:fldSimple>
      <w:r>
        <w:t>. Add to wishlist</w:t>
      </w:r>
    </w:p>
    <w:p w14:paraId="2D138E0E" w14:textId="7735E95E" w:rsidR="00B51766" w:rsidRDefault="00B51766" w:rsidP="005B75CB">
      <w:pPr>
        <w:keepNext/>
        <w:jc w:val="center"/>
      </w:pPr>
      <w:r w:rsidRPr="00B51766">
        <w:drawing>
          <wp:inline distT="0" distB="0" distL="0" distR="0" wp14:anchorId="57067B10" wp14:editId="48D58DA0">
            <wp:extent cx="3558012" cy="1742014"/>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5314" cy="1760277"/>
                    </a:xfrm>
                    <a:prstGeom prst="rect">
                      <a:avLst/>
                    </a:prstGeom>
                  </pic:spPr>
                </pic:pic>
              </a:graphicData>
            </a:graphic>
          </wp:inline>
        </w:drawing>
      </w:r>
    </w:p>
    <w:p w14:paraId="623D7810" w14:textId="5CA121C0" w:rsidR="00B51766" w:rsidRDefault="00B51766" w:rsidP="00B51766">
      <w:pPr>
        <w:pStyle w:val="Caption"/>
        <w:jc w:val="center"/>
      </w:pPr>
      <w:r>
        <w:t xml:space="preserve">Figure </w:t>
      </w:r>
      <w:fldSimple w:instr=" SEQ Figure \* ARABIC ">
        <w:r w:rsidR="007F26CA">
          <w:rPr>
            <w:noProof/>
          </w:rPr>
          <w:t>60</w:t>
        </w:r>
      </w:fldSimple>
      <w:r>
        <w:t>. Delete from wishlist #1</w:t>
      </w:r>
    </w:p>
    <w:p w14:paraId="37872ADF" w14:textId="77777777" w:rsidR="00251D79" w:rsidRDefault="00251D79" w:rsidP="00251D79">
      <w:pPr>
        <w:keepNext/>
        <w:jc w:val="center"/>
      </w:pPr>
      <w:r w:rsidRPr="00251D79">
        <w:drawing>
          <wp:inline distT="0" distB="0" distL="0" distR="0" wp14:anchorId="449BD5A1" wp14:editId="6CBE97AC">
            <wp:extent cx="2061701" cy="2046083"/>
            <wp:effectExtent l="0" t="0" r="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72"/>
                    <a:stretch>
                      <a:fillRect/>
                    </a:stretch>
                  </pic:blipFill>
                  <pic:spPr>
                    <a:xfrm>
                      <a:off x="0" y="0"/>
                      <a:ext cx="2065329" cy="2049683"/>
                    </a:xfrm>
                    <a:prstGeom prst="rect">
                      <a:avLst/>
                    </a:prstGeom>
                  </pic:spPr>
                </pic:pic>
              </a:graphicData>
            </a:graphic>
          </wp:inline>
        </w:drawing>
      </w:r>
    </w:p>
    <w:p w14:paraId="57848307" w14:textId="5271FDE3" w:rsidR="00251D79" w:rsidRDefault="00251D79" w:rsidP="00251D79">
      <w:pPr>
        <w:pStyle w:val="Caption"/>
        <w:jc w:val="center"/>
      </w:pPr>
      <w:r>
        <w:t xml:space="preserve">Figure </w:t>
      </w:r>
      <w:fldSimple w:instr=" SEQ Figure \* ARABIC ">
        <w:r w:rsidR="007F26CA">
          <w:rPr>
            <w:noProof/>
          </w:rPr>
          <w:t>61</w:t>
        </w:r>
      </w:fldSimple>
      <w:r>
        <w:t>. Delete from wishlist #2</w:t>
      </w:r>
    </w:p>
    <w:p w14:paraId="50151E36" w14:textId="31FA5FD9" w:rsidR="00542D4B" w:rsidRPr="009237C9" w:rsidRDefault="00310EE9" w:rsidP="009237C9">
      <w:pPr>
        <w:jc w:val="both"/>
        <w:rPr>
          <w:rFonts w:asciiTheme="minorHAnsi" w:hAnsiTheme="minorHAnsi" w:cstheme="minorHAnsi"/>
        </w:rPr>
      </w:pPr>
      <w:r>
        <w:tab/>
      </w:r>
      <w:r w:rsidRPr="009237C9">
        <w:rPr>
          <w:rFonts w:asciiTheme="minorHAnsi" w:hAnsiTheme="minorHAnsi" w:cstheme="minorHAnsi"/>
        </w:rPr>
        <w:t>As shown in figure 5</w:t>
      </w:r>
      <w:r w:rsidR="003717E4">
        <w:rPr>
          <w:rFonts w:asciiTheme="minorHAnsi" w:hAnsiTheme="minorHAnsi" w:cstheme="minorHAnsi"/>
        </w:rPr>
        <w:t>9</w:t>
      </w:r>
      <w:r w:rsidRPr="009237C9">
        <w:rPr>
          <w:rFonts w:asciiTheme="minorHAnsi" w:hAnsiTheme="minorHAnsi" w:cstheme="minorHAnsi"/>
        </w:rPr>
        <w:t xml:space="preserve"> the user can add items to the wishlist by clicking on the heart </w:t>
      </w:r>
      <w:r w:rsidR="002C75DD" w:rsidRPr="009237C9">
        <w:rPr>
          <w:rFonts w:asciiTheme="minorHAnsi" w:hAnsiTheme="minorHAnsi" w:cstheme="minorHAnsi"/>
        </w:rPr>
        <w:t xml:space="preserve">in the items screen the empty heart turns to red indicating that the </w:t>
      </w:r>
      <w:r w:rsidR="003C66E6" w:rsidRPr="009237C9">
        <w:rPr>
          <w:rFonts w:asciiTheme="minorHAnsi" w:hAnsiTheme="minorHAnsi" w:cstheme="minorHAnsi"/>
        </w:rPr>
        <w:t>product is in the wishlist. The user can then access the wishlist</w:t>
      </w:r>
      <w:r w:rsidR="00CA7085" w:rsidRPr="009237C9">
        <w:rPr>
          <w:rFonts w:asciiTheme="minorHAnsi" w:hAnsiTheme="minorHAnsi" w:cstheme="minorHAnsi"/>
        </w:rPr>
        <w:t xml:space="preserve"> through the bottom bar. </w:t>
      </w:r>
      <w:r w:rsidR="00125BEA" w:rsidRPr="009237C9">
        <w:rPr>
          <w:rFonts w:asciiTheme="minorHAnsi" w:hAnsiTheme="minorHAnsi" w:cstheme="minorHAnsi"/>
        </w:rPr>
        <w:t>There are two ways to remove a product from a wishlist</w:t>
      </w:r>
      <w:r w:rsidR="00B77FCC" w:rsidRPr="009237C9">
        <w:rPr>
          <w:rFonts w:asciiTheme="minorHAnsi" w:hAnsiTheme="minorHAnsi" w:cstheme="minorHAnsi"/>
        </w:rPr>
        <w:t xml:space="preserve">. The first way as shown in figure </w:t>
      </w:r>
      <w:r w:rsidR="003717E4">
        <w:rPr>
          <w:rFonts w:asciiTheme="minorHAnsi" w:hAnsiTheme="minorHAnsi" w:cstheme="minorHAnsi"/>
        </w:rPr>
        <w:t>60</w:t>
      </w:r>
      <w:r w:rsidR="00B77FCC" w:rsidRPr="009237C9">
        <w:rPr>
          <w:rFonts w:asciiTheme="minorHAnsi" w:hAnsiTheme="minorHAnsi" w:cstheme="minorHAnsi"/>
        </w:rPr>
        <w:t xml:space="preserve"> the user clicks on the red heart which changes</w:t>
      </w:r>
      <w:r w:rsidR="004074FE" w:rsidRPr="009237C9">
        <w:rPr>
          <w:rFonts w:asciiTheme="minorHAnsi" w:hAnsiTheme="minorHAnsi" w:cstheme="minorHAnsi"/>
        </w:rPr>
        <w:t xml:space="preserve"> to an empty heart indicating that the item was removed from the wishlist. The second way is from the wishlist it self by clicking on the blue heart the item is removed from the wish list as shown in figure 6</w:t>
      </w:r>
      <w:r w:rsidR="003717E4">
        <w:rPr>
          <w:rFonts w:asciiTheme="minorHAnsi" w:hAnsiTheme="minorHAnsi" w:cstheme="minorHAnsi"/>
        </w:rPr>
        <w:t>1</w:t>
      </w:r>
      <w:r w:rsidR="004074FE" w:rsidRPr="009237C9">
        <w:rPr>
          <w:rFonts w:asciiTheme="minorHAnsi" w:hAnsiTheme="minorHAnsi" w:cstheme="minorHAnsi"/>
        </w:rPr>
        <w:t>.</w:t>
      </w:r>
    </w:p>
    <w:p w14:paraId="20E12444" w14:textId="304C6695" w:rsidR="00896ABA" w:rsidRPr="00CB19D9" w:rsidRDefault="00C66FD6" w:rsidP="00CB19D9">
      <w:pPr>
        <w:pStyle w:val="ListParagraph"/>
        <w:numPr>
          <w:ilvl w:val="0"/>
          <w:numId w:val="49"/>
        </w:numPr>
        <w:rPr>
          <w:rFonts w:cstheme="minorHAnsi"/>
          <w:b/>
          <w:bCs/>
          <w:sz w:val="28"/>
          <w:szCs w:val="28"/>
        </w:rPr>
      </w:pPr>
      <w:r w:rsidRPr="00CB19D9">
        <w:rPr>
          <w:rFonts w:cstheme="minorHAnsi"/>
          <w:b/>
          <w:bCs/>
          <w:sz w:val="28"/>
          <w:szCs w:val="28"/>
        </w:rPr>
        <w:lastRenderedPageBreak/>
        <w:t>Profile</w:t>
      </w:r>
    </w:p>
    <w:p w14:paraId="0F5296CF" w14:textId="335AC16A" w:rsidR="00896ABA" w:rsidRDefault="00896ABA" w:rsidP="00896ABA">
      <w:pPr>
        <w:keepNext/>
        <w:jc w:val="center"/>
      </w:pPr>
      <w:r w:rsidRPr="00896ABA">
        <w:drawing>
          <wp:inline distT="0" distB="0" distL="0" distR="0" wp14:anchorId="444554B5" wp14:editId="672DFB6B">
            <wp:extent cx="4856302" cy="2030818"/>
            <wp:effectExtent l="0" t="0" r="1905" b="7620"/>
            <wp:docPr id="1929852043" name="Picture 19298520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52043" name="Picture 1929852043" descr="Graphical user interface, application&#10;&#10;Description automatically generated"/>
                    <pic:cNvPicPr/>
                  </pic:nvPicPr>
                  <pic:blipFill>
                    <a:blip r:embed="rId73"/>
                    <a:stretch>
                      <a:fillRect/>
                    </a:stretch>
                  </pic:blipFill>
                  <pic:spPr>
                    <a:xfrm>
                      <a:off x="0" y="0"/>
                      <a:ext cx="4875974" cy="2039044"/>
                    </a:xfrm>
                    <a:prstGeom prst="rect">
                      <a:avLst/>
                    </a:prstGeom>
                  </pic:spPr>
                </pic:pic>
              </a:graphicData>
            </a:graphic>
          </wp:inline>
        </w:drawing>
      </w:r>
    </w:p>
    <w:p w14:paraId="3C7ECF6B" w14:textId="16970E06" w:rsidR="00896ABA" w:rsidRPr="00896ABA" w:rsidRDefault="00896ABA" w:rsidP="00896ABA">
      <w:pPr>
        <w:pStyle w:val="Caption"/>
        <w:jc w:val="center"/>
        <w:rPr>
          <w:rFonts w:cstheme="minorHAnsi"/>
          <w:b/>
          <w:bCs/>
          <w:sz w:val="28"/>
          <w:szCs w:val="28"/>
        </w:rPr>
      </w:pPr>
      <w:r>
        <w:t xml:space="preserve">Figure </w:t>
      </w:r>
      <w:fldSimple w:instr=" SEQ Figure \* ARABIC ">
        <w:r w:rsidR="007F26CA">
          <w:rPr>
            <w:noProof/>
          </w:rPr>
          <w:t>62</w:t>
        </w:r>
      </w:fldSimple>
      <w:r>
        <w:t>. Profile Demo</w:t>
      </w:r>
    </w:p>
    <w:p w14:paraId="38B5DD34" w14:textId="2DFFBA52" w:rsidR="00EC62AF" w:rsidRPr="009237C9" w:rsidRDefault="005E1A4B" w:rsidP="009237C9">
      <w:pPr>
        <w:jc w:val="both"/>
        <w:rPr>
          <w:rFonts w:asciiTheme="minorHAnsi" w:hAnsiTheme="minorHAnsi" w:cstheme="minorHAnsi"/>
        </w:rPr>
      </w:pPr>
      <w:r>
        <w:tab/>
      </w:r>
      <w:r w:rsidRPr="009237C9">
        <w:rPr>
          <w:rFonts w:asciiTheme="minorHAnsi" w:hAnsiTheme="minorHAnsi" w:cstheme="minorHAnsi"/>
        </w:rPr>
        <w:t>The user can access their profile</w:t>
      </w:r>
      <w:r w:rsidR="00A70FF2" w:rsidRPr="009237C9">
        <w:rPr>
          <w:rFonts w:asciiTheme="minorHAnsi" w:hAnsiTheme="minorHAnsi" w:cstheme="minorHAnsi"/>
        </w:rPr>
        <w:t xml:space="preserve"> by clicking on the profile icon in the bottom bar where they are then navigated to their profile screen where they can </w:t>
      </w:r>
      <w:r w:rsidR="003B5FF3" w:rsidRPr="009237C9">
        <w:rPr>
          <w:rFonts w:asciiTheme="minorHAnsi" w:hAnsiTheme="minorHAnsi" w:cstheme="minorHAnsi"/>
        </w:rPr>
        <w:t>update their profile information, check their reviews for any product</w:t>
      </w:r>
      <w:r w:rsidR="009F122F" w:rsidRPr="009237C9">
        <w:rPr>
          <w:rFonts w:asciiTheme="minorHAnsi" w:hAnsiTheme="minorHAnsi" w:cstheme="minorHAnsi"/>
        </w:rPr>
        <w:t xml:space="preserve">, check their previous and current orders and sign out. </w:t>
      </w:r>
    </w:p>
    <w:p w14:paraId="3E96FB49" w14:textId="77777777" w:rsidR="0040321B" w:rsidRDefault="0040321B" w:rsidP="00687D89"/>
    <w:p w14:paraId="599846FC" w14:textId="77777777" w:rsidR="0040321B" w:rsidRPr="005B0079" w:rsidRDefault="0040321B" w:rsidP="00687D89"/>
    <w:p w14:paraId="1A2CE478" w14:textId="718B2375" w:rsidR="002B2811" w:rsidRDefault="00A81205" w:rsidP="00CB19D9">
      <w:pPr>
        <w:pStyle w:val="ListParagraph"/>
        <w:numPr>
          <w:ilvl w:val="0"/>
          <w:numId w:val="49"/>
        </w:numPr>
        <w:rPr>
          <w:rFonts w:cstheme="minorHAnsi"/>
          <w:b/>
          <w:bCs/>
          <w:sz w:val="28"/>
          <w:szCs w:val="28"/>
        </w:rPr>
      </w:pPr>
      <w:r w:rsidRPr="0049014F">
        <w:rPr>
          <w:rFonts w:cstheme="minorHAnsi"/>
          <w:b/>
          <w:bCs/>
          <w:sz w:val="28"/>
          <w:szCs w:val="28"/>
        </w:rPr>
        <w:t>If there is no data to view</w:t>
      </w:r>
    </w:p>
    <w:p w14:paraId="6D5A44BF" w14:textId="77777777" w:rsidR="0040321B" w:rsidRPr="0049014F" w:rsidRDefault="0040321B" w:rsidP="0040321B">
      <w:pPr>
        <w:pStyle w:val="ListParagraph"/>
        <w:rPr>
          <w:rFonts w:cstheme="minorHAnsi"/>
          <w:b/>
          <w:bCs/>
          <w:sz w:val="28"/>
          <w:szCs w:val="28"/>
        </w:rPr>
      </w:pPr>
    </w:p>
    <w:p w14:paraId="2DD10A51" w14:textId="77777777" w:rsidR="00FF6319" w:rsidRDefault="00FF6319" w:rsidP="00FF6319">
      <w:pPr>
        <w:keepNext/>
        <w:jc w:val="center"/>
      </w:pPr>
      <w:r w:rsidRPr="00FF6319">
        <w:rPr>
          <w:rFonts w:cstheme="minorHAnsi"/>
          <w:b/>
          <w:bCs/>
        </w:rPr>
        <w:drawing>
          <wp:inline distT="0" distB="0" distL="0" distR="0" wp14:anchorId="2CFE07C3" wp14:editId="33D13A91">
            <wp:extent cx="5551116" cy="2298700"/>
            <wp:effectExtent l="0" t="0" r="0" b="635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74"/>
                    <a:stretch>
                      <a:fillRect/>
                    </a:stretch>
                  </pic:blipFill>
                  <pic:spPr>
                    <a:xfrm>
                      <a:off x="0" y="0"/>
                      <a:ext cx="5561257" cy="2302899"/>
                    </a:xfrm>
                    <a:prstGeom prst="rect">
                      <a:avLst/>
                    </a:prstGeom>
                  </pic:spPr>
                </pic:pic>
              </a:graphicData>
            </a:graphic>
          </wp:inline>
        </w:drawing>
      </w:r>
    </w:p>
    <w:p w14:paraId="205F1FA3" w14:textId="2900194C" w:rsidR="00FF6319" w:rsidRDefault="00FF6319" w:rsidP="00FF6319">
      <w:pPr>
        <w:pStyle w:val="Caption"/>
        <w:jc w:val="center"/>
      </w:pPr>
      <w:r>
        <w:t xml:space="preserve">Figure </w:t>
      </w:r>
      <w:fldSimple w:instr=" SEQ Figure \* ARABIC ">
        <w:r w:rsidR="007F26CA">
          <w:rPr>
            <w:noProof/>
          </w:rPr>
          <w:t>63</w:t>
        </w:r>
      </w:fldSimple>
      <w:r>
        <w:t>. Images if there is nothing to view</w:t>
      </w:r>
    </w:p>
    <w:p w14:paraId="52DFA316" w14:textId="2AF7700F" w:rsidR="00687D89" w:rsidRPr="00687D89" w:rsidRDefault="00FF6319" w:rsidP="00687D89">
      <w:r>
        <w:tab/>
        <w:t>A</w:t>
      </w:r>
      <w:r w:rsidR="00B9201C">
        <w:t>s seen in figure 6</w:t>
      </w:r>
      <w:r w:rsidR="003717E4">
        <w:t>3</w:t>
      </w:r>
      <w:r w:rsidR="00B9201C">
        <w:t>,</w:t>
      </w:r>
      <w:r>
        <w:t xml:space="preserve"> </w:t>
      </w:r>
      <w:r w:rsidR="00B9201C">
        <w:t xml:space="preserve">a </w:t>
      </w:r>
      <w:r>
        <w:t>special feature in our application that if there is nothing to view</w:t>
      </w:r>
      <w:r w:rsidR="003C781C">
        <w:t>,</w:t>
      </w:r>
      <w:r>
        <w:t xml:space="preserve"> </w:t>
      </w:r>
      <w:r w:rsidR="00A81205">
        <w:t>depending on the screen</w:t>
      </w:r>
      <w:r w:rsidR="00B9201C">
        <w:t>,</w:t>
      </w:r>
      <w:r w:rsidR="00A81205">
        <w:t xml:space="preserve"> an image will show</w:t>
      </w:r>
      <w:bookmarkStart w:id="7" w:name="_Toc118566896"/>
      <w:r w:rsidR="003C781C">
        <w:t>.</w:t>
      </w:r>
    </w:p>
    <w:p w14:paraId="4A214407" w14:textId="77777777" w:rsidR="00687D89" w:rsidRDefault="00687D89" w:rsidP="00687D89">
      <w:pPr>
        <w:pStyle w:val="ListParagraph"/>
        <w:rPr>
          <w:b/>
          <w:bCs/>
          <w:sz w:val="30"/>
          <w:szCs w:val="30"/>
        </w:rPr>
      </w:pPr>
    </w:p>
    <w:p w14:paraId="7F8748CB" w14:textId="77777777" w:rsidR="00687D89" w:rsidRDefault="00687D89" w:rsidP="00687D89">
      <w:pPr>
        <w:pStyle w:val="ListParagraph"/>
        <w:rPr>
          <w:b/>
          <w:bCs/>
          <w:sz w:val="30"/>
          <w:szCs w:val="30"/>
        </w:rPr>
      </w:pPr>
    </w:p>
    <w:p w14:paraId="29D062B9" w14:textId="7E0C8681" w:rsidR="00687D89" w:rsidRDefault="00687D89" w:rsidP="0040321B">
      <w:pPr>
        <w:rPr>
          <w:b/>
          <w:bCs/>
          <w:sz w:val="30"/>
          <w:szCs w:val="30"/>
        </w:rPr>
      </w:pPr>
    </w:p>
    <w:p w14:paraId="7A5614C1" w14:textId="77777777" w:rsidR="009237C9" w:rsidRPr="0040321B" w:rsidRDefault="009237C9" w:rsidP="0040321B">
      <w:pPr>
        <w:rPr>
          <w:b/>
          <w:bCs/>
          <w:sz w:val="30"/>
          <w:szCs w:val="30"/>
        </w:rPr>
      </w:pPr>
    </w:p>
    <w:p w14:paraId="553F067C" w14:textId="21E6771E" w:rsidR="00A81205" w:rsidRPr="00CB19D9" w:rsidRDefault="004B1EDA" w:rsidP="00CB19D9">
      <w:pPr>
        <w:pStyle w:val="ListParagraph"/>
        <w:numPr>
          <w:ilvl w:val="0"/>
          <w:numId w:val="49"/>
        </w:numPr>
        <w:rPr>
          <w:b/>
          <w:bCs/>
          <w:sz w:val="28"/>
          <w:szCs w:val="28"/>
        </w:rPr>
      </w:pPr>
      <w:r w:rsidRPr="00CB19D9">
        <w:rPr>
          <w:b/>
          <w:bCs/>
          <w:sz w:val="28"/>
          <w:szCs w:val="28"/>
        </w:rPr>
        <w:lastRenderedPageBreak/>
        <w:t>Orders</w:t>
      </w:r>
    </w:p>
    <w:p w14:paraId="12C43B27" w14:textId="77777777" w:rsidR="000C2704" w:rsidRDefault="000C2704" w:rsidP="000C2704">
      <w:pPr>
        <w:pStyle w:val="Heading1"/>
        <w:jc w:val="center"/>
      </w:pPr>
      <w:r w:rsidRPr="000C2704">
        <w:rPr>
          <w:rFonts w:asciiTheme="minorHAnsi" w:hAnsiTheme="minorHAnsi" w:cstheme="minorHAnsi"/>
        </w:rPr>
        <w:drawing>
          <wp:inline distT="0" distB="0" distL="0" distR="0" wp14:anchorId="0780C9EF" wp14:editId="77EC1451">
            <wp:extent cx="4348716" cy="3065126"/>
            <wp:effectExtent l="0" t="0" r="0" b="2540"/>
            <wp:docPr id="1929852033" name="Picture 192985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8161" cy="3078832"/>
                    </a:xfrm>
                    <a:prstGeom prst="rect">
                      <a:avLst/>
                    </a:prstGeom>
                  </pic:spPr>
                </pic:pic>
              </a:graphicData>
            </a:graphic>
          </wp:inline>
        </w:drawing>
      </w:r>
    </w:p>
    <w:p w14:paraId="687786A1" w14:textId="40B6F29A" w:rsidR="007251A5" w:rsidRDefault="000C2704" w:rsidP="000C2704">
      <w:pPr>
        <w:pStyle w:val="Caption"/>
        <w:jc w:val="center"/>
        <w:rPr>
          <w:rFonts w:asciiTheme="minorHAnsi" w:hAnsiTheme="minorHAnsi" w:cstheme="minorHAnsi"/>
        </w:rPr>
      </w:pPr>
      <w:r>
        <w:t xml:space="preserve">Figure </w:t>
      </w:r>
      <w:fldSimple w:instr=" SEQ Figure \* ARABIC ">
        <w:r w:rsidR="007F26CA">
          <w:rPr>
            <w:noProof/>
          </w:rPr>
          <w:t>64</w:t>
        </w:r>
      </w:fldSimple>
      <w:r>
        <w:t>. My orders Demo</w:t>
      </w:r>
    </w:p>
    <w:p w14:paraId="5C4CCF74" w14:textId="77777777" w:rsidR="007251A5" w:rsidRDefault="007251A5" w:rsidP="007251A5">
      <w:pPr>
        <w:rPr>
          <w:lang w:eastAsia="en-US"/>
        </w:rPr>
      </w:pPr>
    </w:p>
    <w:p w14:paraId="10452288" w14:textId="236F9987" w:rsidR="007251A5" w:rsidRPr="009237C9" w:rsidRDefault="000C2704" w:rsidP="009237C9">
      <w:pPr>
        <w:jc w:val="both"/>
        <w:rPr>
          <w:rFonts w:asciiTheme="minorHAnsi" w:hAnsiTheme="minorHAnsi" w:cstheme="minorHAnsi"/>
          <w:lang w:eastAsia="en-US"/>
        </w:rPr>
      </w:pPr>
      <w:r>
        <w:rPr>
          <w:lang w:eastAsia="en-US"/>
        </w:rPr>
        <w:tab/>
      </w:r>
      <w:r w:rsidR="00863C0A" w:rsidRPr="009237C9">
        <w:rPr>
          <w:rFonts w:asciiTheme="minorHAnsi" w:hAnsiTheme="minorHAnsi" w:cstheme="minorHAnsi"/>
          <w:lang w:eastAsia="en-US"/>
        </w:rPr>
        <w:t>As shown in figure 6</w:t>
      </w:r>
      <w:r w:rsidR="003717E4">
        <w:rPr>
          <w:rFonts w:asciiTheme="minorHAnsi" w:hAnsiTheme="minorHAnsi" w:cstheme="minorHAnsi"/>
          <w:lang w:eastAsia="en-US"/>
        </w:rPr>
        <w:t>4</w:t>
      </w:r>
      <w:r w:rsidR="00863C0A" w:rsidRPr="009237C9">
        <w:rPr>
          <w:rFonts w:asciiTheme="minorHAnsi" w:hAnsiTheme="minorHAnsi" w:cstheme="minorHAnsi"/>
          <w:lang w:eastAsia="en-US"/>
        </w:rPr>
        <w:t>, t</w:t>
      </w:r>
      <w:r w:rsidRPr="009237C9">
        <w:rPr>
          <w:rFonts w:asciiTheme="minorHAnsi" w:hAnsiTheme="minorHAnsi" w:cstheme="minorHAnsi"/>
          <w:lang w:eastAsia="en-US"/>
        </w:rPr>
        <w:t xml:space="preserve">he </w:t>
      </w:r>
      <w:r w:rsidR="002279C7" w:rsidRPr="009237C9">
        <w:rPr>
          <w:rFonts w:asciiTheme="minorHAnsi" w:hAnsiTheme="minorHAnsi" w:cstheme="minorHAnsi"/>
          <w:lang w:eastAsia="en-US"/>
        </w:rPr>
        <w:t xml:space="preserve">user can </w:t>
      </w:r>
      <w:r w:rsidR="00A11D7F" w:rsidRPr="009237C9">
        <w:rPr>
          <w:rFonts w:asciiTheme="minorHAnsi" w:hAnsiTheme="minorHAnsi" w:cstheme="minorHAnsi"/>
          <w:lang w:eastAsia="en-US"/>
        </w:rPr>
        <w:t>check</w:t>
      </w:r>
      <w:r w:rsidR="002279C7" w:rsidRPr="009237C9">
        <w:rPr>
          <w:rFonts w:asciiTheme="minorHAnsi" w:hAnsiTheme="minorHAnsi" w:cstheme="minorHAnsi"/>
          <w:lang w:eastAsia="en-US"/>
        </w:rPr>
        <w:t xml:space="preserve"> their previous and current orders by clicking on “my orders” in the profile screen. Once clicked they are navigated to a </w:t>
      </w:r>
      <w:r w:rsidR="00A11D7F" w:rsidRPr="009237C9">
        <w:rPr>
          <w:rFonts w:asciiTheme="minorHAnsi" w:hAnsiTheme="minorHAnsi" w:cstheme="minorHAnsi"/>
          <w:lang w:eastAsia="en-US"/>
        </w:rPr>
        <w:t xml:space="preserve">list </w:t>
      </w:r>
      <w:r w:rsidR="002279C7" w:rsidRPr="009237C9">
        <w:rPr>
          <w:rFonts w:asciiTheme="minorHAnsi" w:hAnsiTheme="minorHAnsi" w:cstheme="minorHAnsi"/>
          <w:lang w:eastAsia="en-US"/>
        </w:rPr>
        <w:t xml:space="preserve">of </w:t>
      </w:r>
      <w:r w:rsidR="00A11D7F" w:rsidRPr="009237C9">
        <w:rPr>
          <w:rFonts w:asciiTheme="minorHAnsi" w:hAnsiTheme="minorHAnsi" w:cstheme="minorHAnsi"/>
          <w:lang w:eastAsia="en-US"/>
        </w:rPr>
        <w:t xml:space="preserve">all </w:t>
      </w:r>
      <w:r w:rsidR="002279C7" w:rsidRPr="009237C9">
        <w:rPr>
          <w:rFonts w:asciiTheme="minorHAnsi" w:hAnsiTheme="minorHAnsi" w:cstheme="minorHAnsi"/>
          <w:lang w:eastAsia="en-US"/>
        </w:rPr>
        <w:t>the</w:t>
      </w:r>
      <w:r w:rsidR="00A11D7F" w:rsidRPr="009237C9">
        <w:rPr>
          <w:rFonts w:asciiTheme="minorHAnsi" w:hAnsiTheme="minorHAnsi" w:cstheme="minorHAnsi"/>
          <w:lang w:eastAsia="en-US"/>
        </w:rPr>
        <w:t>ir</w:t>
      </w:r>
      <w:r w:rsidR="002279C7" w:rsidRPr="009237C9">
        <w:rPr>
          <w:rFonts w:asciiTheme="minorHAnsi" w:hAnsiTheme="minorHAnsi" w:cstheme="minorHAnsi"/>
          <w:lang w:eastAsia="en-US"/>
        </w:rPr>
        <w:t xml:space="preserve"> orders</w:t>
      </w:r>
      <w:r w:rsidR="00F753CF" w:rsidRPr="009237C9">
        <w:rPr>
          <w:rFonts w:asciiTheme="minorHAnsi" w:hAnsiTheme="minorHAnsi" w:cstheme="minorHAnsi"/>
          <w:lang w:eastAsia="en-US"/>
        </w:rPr>
        <w:t>. If the user wishes to know more about the order</w:t>
      </w:r>
      <w:r w:rsidR="00A11D7F" w:rsidRPr="009237C9">
        <w:rPr>
          <w:rFonts w:asciiTheme="minorHAnsi" w:hAnsiTheme="minorHAnsi" w:cstheme="minorHAnsi"/>
          <w:lang w:eastAsia="en-US"/>
        </w:rPr>
        <w:t>,</w:t>
      </w:r>
      <w:r w:rsidR="00F753CF" w:rsidRPr="009237C9">
        <w:rPr>
          <w:rFonts w:asciiTheme="minorHAnsi" w:hAnsiTheme="minorHAnsi" w:cstheme="minorHAnsi"/>
          <w:lang w:eastAsia="en-US"/>
        </w:rPr>
        <w:t xml:space="preserve"> they click on the </w:t>
      </w:r>
      <w:r w:rsidR="00A11D7F" w:rsidRPr="009237C9">
        <w:rPr>
          <w:rFonts w:asciiTheme="minorHAnsi" w:hAnsiTheme="minorHAnsi" w:cstheme="minorHAnsi"/>
          <w:lang w:eastAsia="en-US"/>
        </w:rPr>
        <w:t>“details</w:t>
      </w:r>
      <w:r w:rsidR="00F753CF" w:rsidRPr="009237C9">
        <w:rPr>
          <w:rFonts w:asciiTheme="minorHAnsi" w:hAnsiTheme="minorHAnsi" w:cstheme="minorHAnsi"/>
          <w:lang w:eastAsia="en-US"/>
        </w:rPr>
        <w:t>” button where then</w:t>
      </w:r>
      <w:r w:rsidR="00A11D7F" w:rsidRPr="009237C9">
        <w:rPr>
          <w:rFonts w:asciiTheme="minorHAnsi" w:hAnsiTheme="minorHAnsi" w:cstheme="minorHAnsi"/>
          <w:lang w:eastAsia="en-US"/>
        </w:rPr>
        <w:t xml:space="preserve"> they are navigated to the order details that has all the information relevant to the order.</w:t>
      </w:r>
    </w:p>
    <w:p w14:paraId="1897EAC5" w14:textId="77777777" w:rsidR="00863C0A" w:rsidRDefault="00863C0A" w:rsidP="000D58E5">
      <w:pPr>
        <w:pStyle w:val="Heading1"/>
        <w:rPr>
          <w:rFonts w:asciiTheme="minorHAnsi" w:hAnsiTheme="minorHAnsi" w:cstheme="minorHAnsi"/>
        </w:rPr>
      </w:pPr>
    </w:p>
    <w:p w14:paraId="4F535395" w14:textId="77777777" w:rsidR="00863C0A" w:rsidRDefault="00863C0A" w:rsidP="000D58E5">
      <w:pPr>
        <w:pStyle w:val="Heading1"/>
        <w:rPr>
          <w:rFonts w:asciiTheme="minorHAnsi" w:hAnsiTheme="minorHAnsi" w:cstheme="minorHAnsi"/>
        </w:rPr>
      </w:pPr>
    </w:p>
    <w:p w14:paraId="6C8DBAE8" w14:textId="77777777" w:rsidR="00863C0A" w:rsidRDefault="00863C0A" w:rsidP="000D58E5">
      <w:pPr>
        <w:pStyle w:val="Heading1"/>
        <w:rPr>
          <w:rFonts w:asciiTheme="minorHAnsi" w:hAnsiTheme="minorHAnsi" w:cstheme="minorHAnsi"/>
        </w:rPr>
      </w:pPr>
    </w:p>
    <w:p w14:paraId="328FEE62" w14:textId="77777777" w:rsidR="00863C0A" w:rsidRDefault="00863C0A" w:rsidP="000D58E5">
      <w:pPr>
        <w:pStyle w:val="Heading1"/>
        <w:rPr>
          <w:rFonts w:asciiTheme="minorHAnsi" w:hAnsiTheme="minorHAnsi" w:cstheme="minorHAnsi"/>
        </w:rPr>
      </w:pPr>
    </w:p>
    <w:p w14:paraId="11380EB8" w14:textId="77777777" w:rsidR="00863C0A" w:rsidRDefault="00863C0A" w:rsidP="000D58E5">
      <w:pPr>
        <w:pStyle w:val="Heading1"/>
        <w:rPr>
          <w:rFonts w:asciiTheme="minorHAnsi" w:hAnsiTheme="minorHAnsi" w:cstheme="minorHAnsi"/>
        </w:rPr>
      </w:pPr>
    </w:p>
    <w:p w14:paraId="48113592" w14:textId="77777777" w:rsidR="00863C0A" w:rsidRDefault="00863C0A" w:rsidP="000D58E5">
      <w:pPr>
        <w:pStyle w:val="Heading1"/>
        <w:rPr>
          <w:rFonts w:asciiTheme="minorHAnsi" w:hAnsiTheme="minorHAnsi" w:cstheme="minorHAnsi"/>
        </w:rPr>
      </w:pPr>
    </w:p>
    <w:p w14:paraId="63591CA2" w14:textId="77777777" w:rsidR="0075608D" w:rsidRDefault="0075608D" w:rsidP="000D58E5">
      <w:pPr>
        <w:pStyle w:val="Heading1"/>
        <w:rPr>
          <w:rFonts w:asciiTheme="minorHAnsi" w:hAnsiTheme="minorHAnsi" w:cstheme="minorHAnsi"/>
        </w:rPr>
      </w:pPr>
    </w:p>
    <w:p w14:paraId="06461883" w14:textId="77777777" w:rsidR="0075608D" w:rsidRPr="0075608D" w:rsidRDefault="0075608D" w:rsidP="0075608D">
      <w:pPr>
        <w:rPr>
          <w:lang w:eastAsia="en-US"/>
        </w:rPr>
      </w:pPr>
    </w:p>
    <w:p w14:paraId="61D0F020" w14:textId="56179FC5" w:rsidR="00873272" w:rsidRDefault="002B2811" w:rsidP="000D58E5">
      <w:pPr>
        <w:pStyle w:val="Heading1"/>
        <w:rPr>
          <w:rFonts w:asciiTheme="minorHAnsi" w:hAnsiTheme="minorHAnsi" w:cstheme="minorHAnsi"/>
        </w:rPr>
      </w:pPr>
      <w:r w:rsidRPr="00F14ED0">
        <w:rPr>
          <w:rFonts w:asciiTheme="minorHAnsi" w:hAnsiTheme="minorHAnsi" w:cstheme="minorHAnsi"/>
        </w:rPr>
        <w:lastRenderedPageBreak/>
        <w:t>New Gained Knowledge and Skills</w:t>
      </w:r>
      <w:bookmarkEnd w:id="7"/>
    </w:p>
    <w:p w14:paraId="6FC324C9" w14:textId="77777777" w:rsidR="000D58E5" w:rsidRPr="000D58E5" w:rsidRDefault="000D58E5" w:rsidP="000D58E5">
      <w:pPr>
        <w:rPr>
          <w:lang w:eastAsia="en-US"/>
        </w:rPr>
      </w:pPr>
    </w:p>
    <w:p w14:paraId="27639ABC" w14:textId="110065E2" w:rsidR="007E6EBC" w:rsidRPr="00873272" w:rsidRDefault="007E6EBC" w:rsidP="00604AE7">
      <w:pPr>
        <w:jc w:val="both"/>
        <w:rPr>
          <w:rFonts w:asciiTheme="minorHAnsi" w:hAnsiTheme="minorHAnsi" w:cstheme="minorHAnsi"/>
          <w:b/>
          <w:bCs/>
          <w:sz w:val="28"/>
          <w:szCs w:val="28"/>
        </w:rPr>
      </w:pPr>
      <w:r w:rsidRPr="00873272">
        <w:rPr>
          <w:rFonts w:asciiTheme="minorHAnsi" w:hAnsiTheme="minorHAnsi" w:cstheme="minorHAnsi"/>
          <w:b/>
          <w:bCs/>
          <w:sz w:val="28"/>
          <w:szCs w:val="28"/>
        </w:rPr>
        <w:t>Manel Riahi:</w:t>
      </w:r>
    </w:p>
    <w:p w14:paraId="630F8D20" w14:textId="6C5BA7BA" w:rsidR="00721202" w:rsidRPr="00873272" w:rsidRDefault="00873272" w:rsidP="00604AE7">
      <w:pPr>
        <w:pStyle w:val="ListParagraph"/>
        <w:numPr>
          <w:ilvl w:val="0"/>
          <w:numId w:val="3"/>
        </w:numPr>
        <w:jc w:val="both"/>
        <w:rPr>
          <w:rFonts w:cstheme="minorHAnsi"/>
          <w:sz w:val="28"/>
          <w:szCs w:val="28"/>
        </w:rPr>
      </w:pPr>
      <w:r w:rsidRPr="00873272">
        <w:rPr>
          <w:rFonts w:cstheme="minorHAnsi"/>
          <w:sz w:val="28"/>
          <w:szCs w:val="28"/>
        </w:rPr>
        <w:t>Being introduced to adobe XD and g</w:t>
      </w:r>
      <w:r w:rsidR="00C53A7C" w:rsidRPr="00873272">
        <w:rPr>
          <w:rFonts w:cstheme="minorHAnsi"/>
          <w:sz w:val="28"/>
          <w:szCs w:val="28"/>
        </w:rPr>
        <w:t>etting familiar with</w:t>
      </w:r>
      <w:r w:rsidR="00721202" w:rsidRPr="00873272">
        <w:rPr>
          <w:rFonts w:cstheme="minorHAnsi"/>
          <w:sz w:val="28"/>
          <w:szCs w:val="28"/>
        </w:rPr>
        <w:t xml:space="preserve"> </w:t>
      </w:r>
      <w:r w:rsidRPr="00873272">
        <w:rPr>
          <w:rFonts w:cstheme="minorHAnsi"/>
          <w:sz w:val="28"/>
          <w:szCs w:val="28"/>
        </w:rPr>
        <w:t>how it works</w:t>
      </w:r>
      <w:r w:rsidR="00721202" w:rsidRPr="00873272">
        <w:rPr>
          <w:rFonts w:cstheme="minorHAnsi"/>
          <w:sz w:val="28"/>
          <w:szCs w:val="28"/>
        </w:rPr>
        <w:t xml:space="preserve"> [1]</w:t>
      </w:r>
    </w:p>
    <w:p w14:paraId="1E341A18" w14:textId="513E6D17" w:rsidR="00721202" w:rsidRPr="00873272" w:rsidRDefault="00C53A7C" w:rsidP="00604AE7">
      <w:pPr>
        <w:pStyle w:val="ListParagraph"/>
        <w:numPr>
          <w:ilvl w:val="0"/>
          <w:numId w:val="3"/>
        </w:numPr>
        <w:jc w:val="both"/>
        <w:rPr>
          <w:rFonts w:cstheme="minorHAnsi"/>
          <w:sz w:val="28"/>
          <w:szCs w:val="28"/>
        </w:rPr>
      </w:pPr>
      <w:r w:rsidRPr="00873272">
        <w:rPr>
          <w:rFonts w:cstheme="minorHAnsi"/>
          <w:sz w:val="28"/>
          <w:szCs w:val="28"/>
        </w:rPr>
        <w:t>Getting familiar with Canva</w:t>
      </w:r>
      <w:r w:rsidR="00873272" w:rsidRPr="00873272">
        <w:rPr>
          <w:rFonts w:cstheme="minorHAnsi"/>
          <w:sz w:val="28"/>
          <w:szCs w:val="28"/>
        </w:rPr>
        <w:t xml:space="preserve"> and find inspiration for the logo</w:t>
      </w:r>
      <w:r w:rsidR="00721202" w:rsidRPr="00873272">
        <w:rPr>
          <w:rFonts w:cstheme="minorHAnsi"/>
          <w:sz w:val="28"/>
          <w:szCs w:val="28"/>
        </w:rPr>
        <w:t xml:space="preserve"> [2]</w:t>
      </w:r>
    </w:p>
    <w:p w14:paraId="6D110D85" w14:textId="34D1AA71" w:rsidR="00086850" w:rsidRPr="00873272" w:rsidRDefault="00086850" w:rsidP="00604AE7">
      <w:pPr>
        <w:pStyle w:val="ListParagraph"/>
        <w:numPr>
          <w:ilvl w:val="0"/>
          <w:numId w:val="3"/>
        </w:numPr>
        <w:jc w:val="both"/>
        <w:rPr>
          <w:rFonts w:cstheme="minorHAnsi"/>
          <w:sz w:val="28"/>
          <w:szCs w:val="28"/>
        </w:rPr>
      </w:pPr>
      <w:r w:rsidRPr="00873272">
        <w:rPr>
          <w:rFonts w:cstheme="minorHAnsi"/>
          <w:sz w:val="28"/>
          <w:szCs w:val="28"/>
        </w:rPr>
        <w:t xml:space="preserve">Learning the kotlin programming language </w:t>
      </w:r>
      <w:r w:rsidR="00721202" w:rsidRPr="00873272">
        <w:rPr>
          <w:rFonts w:cstheme="minorHAnsi"/>
          <w:sz w:val="28"/>
          <w:szCs w:val="28"/>
        </w:rPr>
        <w:t>+ Kotlin OOP [3]</w:t>
      </w:r>
    </w:p>
    <w:p w14:paraId="6883C712" w14:textId="3921D4E9" w:rsidR="00086850"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 xml:space="preserve">Understanding jetpack compose to build a reactive UI (user </w:t>
      </w:r>
      <w:r w:rsidR="00D94048" w:rsidRPr="00873272">
        <w:rPr>
          <w:rFonts w:cstheme="minorHAnsi"/>
          <w:sz w:val="28"/>
          <w:szCs w:val="28"/>
        </w:rPr>
        <w:t>interfaces) [4]</w:t>
      </w:r>
    </w:p>
    <w:p w14:paraId="42EDB57D" w14:textId="02A3D8C2" w:rsidR="00721202"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Learning the benefit and use of MVVM patterns</w:t>
      </w:r>
    </w:p>
    <w:p w14:paraId="44FDA8F8" w14:textId="74F0D1CA" w:rsidR="00721202"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 xml:space="preserve">Data management using SQLite and Room </w:t>
      </w:r>
    </w:p>
    <w:p w14:paraId="55AD26D2" w14:textId="07C003F3" w:rsidR="00721202"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Debugging errors using the website stack overflow</w:t>
      </w:r>
    </w:p>
    <w:p w14:paraId="3EA835D2" w14:textId="020ED30B" w:rsidR="00721202"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Getting familiar with Android studio as an IDE and effectively using the emulators</w:t>
      </w:r>
    </w:p>
    <w:p w14:paraId="37B60751" w14:textId="62EBDD53" w:rsidR="00721202" w:rsidRPr="00873272" w:rsidRDefault="00721202" w:rsidP="00604AE7">
      <w:pPr>
        <w:pStyle w:val="ListParagraph"/>
        <w:numPr>
          <w:ilvl w:val="0"/>
          <w:numId w:val="3"/>
        </w:numPr>
        <w:jc w:val="both"/>
        <w:rPr>
          <w:rFonts w:cstheme="minorHAnsi"/>
          <w:sz w:val="28"/>
          <w:szCs w:val="28"/>
        </w:rPr>
      </w:pPr>
      <w:r w:rsidRPr="00873272">
        <w:rPr>
          <w:rFonts w:cstheme="minorHAnsi"/>
          <w:sz w:val="28"/>
          <w:szCs w:val="28"/>
        </w:rPr>
        <w:t>Using Firebase Cloud Services: Firestore, Cloud Storage &amp; Firebase Authentication</w:t>
      </w:r>
    </w:p>
    <w:p w14:paraId="0D96AE6B" w14:textId="68ADFC9C" w:rsidR="00873272" w:rsidRPr="00873272" w:rsidRDefault="00873272" w:rsidP="00604AE7">
      <w:pPr>
        <w:jc w:val="both"/>
        <w:rPr>
          <w:rFonts w:asciiTheme="minorHAnsi" w:hAnsiTheme="minorHAnsi" w:cstheme="minorHAnsi"/>
        </w:rPr>
      </w:pPr>
    </w:p>
    <w:p w14:paraId="75C0E049" w14:textId="0C5FCBD0" w:rsidR="00873272" w:rsidRPr="00873272" w:rsidRDefault="00873272" w:rsidP="00604AE7">
      <w:pPr>
        <w:jc w:val="both"/>
        <w:rPr>
          <w:rFonts w:asciiTheme="minorHAnsi" w:hAnsiTheme="minorHAnsi" w:cstheme="minorHAnsi"/>
          <w:b/>
          <w:bCs/>
          <w:sz w:val="28"/>
          <w:szCs w:val="28"/>
        </w:rPr>
      </w:pPr>
      <w:r w:rsidRPr="00873272">
        <w:rPr>
          <w:rFonts w:asciiTheme="minorHAnsi" w:hAnsiTheme="minorHAnsi" w:cstheme="minorHAnsi"/>
          <w:b/>
          <w:bCs/>
          <w:sz w:val="28"/>
          <w:szCs w:val="28"/>
        </w:rPr>
        <w:t>Raghad Aqel</w:t>
      </w:r>
    </w:p>
    <w:p w14:paraId="1BFB3F86" w14:textId="2B01993A" w:rsidR="000D58E5" w:rsidRDefault="00873272" w:rsidP="00604AE7">
      <w:pPr>
        <w:pStyle w:val="ListParagraph"/>
        <w:numPr>
          <w:ilvl w:val="0"/>
          <w:numId w:val="2"/>
        </w:numPr>
        <w:jc w:val="both"/>
        <w:rPr>
          <w:sz w:val="28"/>
          <w:szCs w:val="28"/>
        </w:rPr>
      </w:pPr>
      <w:r w:rsidRPr="39125C4D">
        <w:rPr>
          <w:sz w:val="28"/>
          <w:szCs w:val="28"/>
        </w:rPr>
        <w:t>The importance of brainstorming</w:t>
      </w:r>
      <w:r w:rsidR="000D58E5" w:rsidRPr="39125C4D">
        <w:rPr>
          <w:sz w:val="28"/>
          <w:szCs w:val="28"/>
        </w:rPr>
        <w:t xml:space="preserve"> and market research</w:t>
      </w:r>
      <w:r w:rsidRPr="39125C4D">
        <w:rPr>
          <w:sz w:val="28"/>
          <w:szCs w:val="28"/>
        </w:rPr>
        <w:t xml:space="preserve"> before designing the end product</w:t>
      </w:r>
      <w:r w:rsidR="39125C4D" w:rsidRPr="39125C4D">
        <w:rPr>
          <w:sz w:val="28"/>
          <w:szCs w:val="28"/>
        </w:rPr>
        <w:t xml:space="preserve"> </w:t>
      </w:r>
      <w:r w:rsidRPr="39125C4D">
        <w:rPr>
          <w:sz w:val="28"/>
          <w:szCs w:val="28"/>
        </w:rPr>
        <w:t>.</w:t>
      </w:r>
    </w:p>
    <w:p w14:paraId="5E425F83" w14:textId="2A874B58" w:rsidR="00721202" w:rsidRDefault="000D58E5" w:rsidP="00604AE7">
      <w:pPr>
        <w:pStyle w:val="ListParagraph"/>
        <w:numPr>
          <w:ilvl w:val="0"/>
          <w:numId w:val="2"/>
        </w:numPr>
        <w:jc w:val="both"/>
        <w:rPr>
          <w:rFonts w:cstheme="minorHAnsi"/>
          <w:sz w:val="28"/>
          <w:szCs w:val="28"/>
        </w:rPr>
      </w:pPr>
      <w:r>
        <w:rPr>
          <w:rFonts w:cstheme="minorHAnsi"/>
          <w:sz w:val="28"/>
          <w:szCs w:val="28"/>
        </w:rPr>
        <w:t>The amount of time, effort</w:t>
      </w:r>
      <w:r w:rsidR="00CC758F">
        <w:rPr>
          <w:rFonts w:cstheme="minorHAnsi"/>
          <w:sz w:val="28"/>
          <w:szCs w:val="28"/>
        </w:rPr>
        <w:t>,</w:t>
      </w:r>
      <w:r>
        <w:rPr>
          <w:rFonts w:cstheme="minorHAnsi"/>
          <w:sz w:val="28"/>
          <w:szCs w:val="28"/>
        </w:rPr>
        <w:t xml:space="preserve"> and skills needed to create an application.</w:t>
      </w:r>
    </w:p>
    <w:p w14:paraId="1C7316DF" w14:textId="06411E37" w:rsidR="004F0017" w:rsidRDefault="004F0017" w:rsidP="00604AE7">
      <w:pPr>
        <w:pStyle w:val="ListParagraph"/>
        <w:numPr>
          <w:ilvl w:val="0"/>
          <w:numId w:val="2"/>
        </w:numPr>
        <w:jc w:val="both"/>
        <w:rPr>
          <w:rFonts w:cstheme="minorHAnsi"/>
          <w:sz w:val="28"/>
          <w:szCs w:val="28"/>
        </w:rPr>
      </w:pPr>
      <w:r>
        <w:rPr>
          <w:rFonts w:cstheme="minorHAnsi"/>
          <w:sz w:val="28"/>
          <w:szCs w:val="28"/>
        </w:rPr>
        <w:t>It’s not that easy to bring your design to code. It needs patience.</w:t>
      </w:r>
    </w:p>
    <w:p w14:paraId="483677D5" w14:textId="01DDA782" w:rsidR="000D58E5" w:rsidRDefault="000D58E5" w:rsidP="00604AE7">
      <w:pPr>
        <w:pStyle w:val="ListParagraph"/>
        <w:numPr>
          <w:ilvl w:val="0"/>
          <w:numId w:val="2"/>
        </w:numPr>
        <w:jc w:val="both"/>
        <w:rPr>
          <w:rFonts w:cstheme="minorHAnsi"/>
          <w:sz w:val="28"/>
          <w:szCs w:val="28"/>
        </w:rPr>
      </w:pPr>
      <w:r>
        <w:rPr>
          <w:rFonts w:cstheme="minorHAnsi"/>
          <w:sz w:val="28"/>
          <w:szCs w:val="28"/>
        </w:rPr>
        <w:t>The importance of the word “Serializable”</w:t>
      </w:r>
      <w:r w:rsidR="004F0017">
        <w:rPr>
          <w:rFonts w:cstheme="minorHAnsi"/>
          <w:sz w:val="28"/>
          <w:szCs w:val="28"/>
        </w:rPr>
        <w:t xml:space="preserve"> for the entity and database class.</w:t>
      </w:r>
    </w:p>
    <w:p w14:paraId="07ECC49E" w14:textId="10289EDC" w:rsidR="00EA1B14" w:rsidRDefault="00EA1B14" w:rsidP="00604AE7">
      <w:pPr>
        <w:pStyle w:val="ListParagraph"/>
        <w:numPr>
          <w:ilvl w:val="0"/>
          <w:numId w:val="2"/>
        </w:numPr>
        <w:jc w:val="both"/>
        <w:rPr>
          <w:rFonts w:cstheme="minorHAnsi"/>
          <w:sz w:val="28"/>
          <w:szCs w:val="28"/>
        </w:rPr>
      </w:pPr>
      <w:r>
        <w:rPr>
          <w:rFonts w:cstheme="minorHAnsi"/>
          <w:sz w:val="28"/>
          <w:szCs w:val="28"/>
        </w:rPr>
        <w:t>How to connect entities, repositories</w:t>
      </w:r>
      <w:r w:rsidR="00425925">
        <w:rPr>
          <w:rFonts w:cstheme="minorHAnsi"/>
          <w:sz w:val="28"/>
          <w:szCs w:val="28"/>
        </w:rPr>
        <w:t>, view</w:t>
      </w:r>
      <w:r w:rsidR="005C226E">
        <w:rPr>
          <w:rFonts w:cstheme="minorHAnsi"/>
          <w:sz w:val="28"/>
          <w:szCs w:val="28"/>
        </w:rPr>
        <w:t xml:space="preserve"> </w:t>
      </w:r>
      <w:r w:rsidR="00425925">
        <w:rPr>
          <w:rFonts w:cstheme="minorHAnsi"/>
          <w:sz w:val="28"/>
          <w:szCs w:val="28"/>
        </w:rPr>
        <w:t>models and view</w:t>
      </w:r>
      <w:r w:rsidR="00A229AA">
        <w:rPr>
          <w:rFonts w:cstheme="minorHAnsi"/>
          <w:sz w:val="28"/>
          <w:szCs w:val="28"/>
        </w:rPr>
        <w:t>s</w:t>
      </w:r>
    </w:p>
    <w:p w14:paraId="52B8CF8B" w14:textId="4C824DAA" w:rsidR="00A229AA" w:rsidRDefault="009134AF" w:rsidP="00604AE7">
      <w:pPr>
        <w:pStyle w:val="ListParagraph"/>
        <w:numPr>
          <w:ilvl w:val="0"/>
          <w:numId w:val="2"/>
        </w:numPr>
        <w:jc w:val="both"/>
        <w:rPr>
          <w:rFonts w:cstheme="minorHAnsi"/>
          <w:sz w:val="28"/>
          <w:szCs w:val="28"/>
        </w:rPr>
      </w:pPr>
      <w:r>
        <w:rPr>
          <w:rFonts w:cstheme="minorHAnsi"/>
          <w:sz w:val="28"/>
          <w:szCs w:val="28"/>
        </w:rPr>
        <w:t>Jetpack</w:t>
      </w:r>
      <w:r w:rsidR="00A229AA">
        <w:rPr>
          <w:rFonts w:cstheme="minorHAnsi"/>
          <w:sz w:val="28"/>
          <w:szCs w:val="28"/>
        </w:rPr>
        <w:t xml:space="preserve"> compose</w:t>
      </w:r>
    </w:p>
    <w:p w14:paraId="0CE6FD8D" w14:textId="7329BD43" w:rsidR="004F0017" w:rsidRPr="004F0017" w:rsidRDefault="000D58E5" w:rsidP="00604AE7">
      <w:pPr>
        <w:pStyle w:val="ListParagraph"/>
        <w:numPr>
          <w:ilvl w:val="0"/>
          <w:numId w:val="2"/>
        </w:numPr>
        <w:jc w:val="both"/>
        <w:rPr>
          <w:rFonts w:cstheme="minorHAnsi"/>
          <w:sz w:val="28"/>
          <w:szCs w:val="28"/>
        </w:rPr>
      </w:pPr>
      <w:r>
        <w:rPr>
          <w:rFonts w:cstheme="minorHAnsi"/>
          <w:sz w:val="28"/>
          <w:szCs w:val="28"/>
        </w:rPr>
        <w:t>How a minor issue as simple as missing one word can crash the program.</w:t>
      </w:r>
    </w:p>
    <w:p w14:paraId="7207839F" w14:textId="1B830E64" w:rsidR="004F0017" w:rsidRDefault="004F0017" w:rsidP="00604AE7">
      <w:pPr>
        <w:pStyle w:val="ListParagraph"/>
        <w:numPr>
          <w:ilvl w:val="0"/>
          <w:numId w:val="2"/>
        </w:numPr>
        <w:jc w:val="both"/>
        <w:rPr>
          <w:rFonts w:cstheme="minorHAnsi"/>
          <w:sz w:val="28"/>
          <w:szCs w:val="28"/>
        </w:rPr>
      </w:pPr>
      <w:r>
        <w:rPr>
          <w:rFonts w:cstheme="minorHAnsi"/>
          <w:sz w:val="28"/>
          <w:szCs w:val="28"/>
        </w:rPr>
        <w:t>Most of the time the app crashes as entity attributes were updated not because there is an error.</w:t>
      </w:r>
    </w:p>
    <w:p w14:paraId="753292FB" w14:textId="59436B9E" w:rsidR="00721202" w:rsidRPr="00BC3FB9" w:rsidRDefault="004F0017" w:rsidP="00604AE7">
      <w:pPr>
        <w:pStyle w:val="ListParagraph"/>
        <w:numPr>
          <w:ilvl w:val="0"/>
          <w:numId w:val="12"/>
        </w:numPr>
        <w:jc w:val="both"/>
        <w:rPr>
          <w:rFonts w:cstheme="minorHAnsi"/>
        </w:rPr>
      </w:pPr>
      <w:r w:rsidRPr="00BC3FB9">
        <w:rPr>
          <w:rFonts w:cstheme="minorHAnsi"/>
          <w:sz w:val="28"/>
          <w:szCs w:val="28"/>
        </w:rPr>
        <w:t>Learning Kotlin is easy</w:t>
      </w:r>
    </w:p>
    <w:p w14:paraId="3B100725" w14:textId="70EEF72C" w:rsidR="007078E8" w:rsidRDefault="007078E8" w:rsidP="00604AE7">
      <w:pPr>
        <w:jc w:val="both"/>
        <w:rPr>
          <w:rFonts w:cstheme="minorHAnsi"/>
        </w:rPr>
      </w:pPr>
    </w:p>
    <w:p w14:paraId="093938C4" w14:textId="3E798F0A" w:rsidR="007078E8" w:rsidRPr="00BC3FB9" w:rsidRDefault="007078E8" w:rsidP="00604AE7">
      <w:pPr>
        <w:autoSpaceDE w:val="0"/>
        <w:autoSpaceDN w:val="0"/>
        <w:adjustRightInd w:val="0"/>
        <w:spacing w:after="40"/>
        <w:jc w:val="both"/>
        <w:rPr>
          <w:rFonts w:ascii="Calibri" w:eastAsiaTheme="minorHAnsi" w:hAnsi="Calibri" w:cs="Calibri"/>
          <w:b/>
          <w:bCs/>
          <w:sz w:val="32"/>
          <w:szCs w:val="32"/>
          <w:lang w:val="en-GB" w:eastAsia="en-US"/>
        </w:rPr>
      </w:pPr>
      <w:r w:rsidRPr="00BC3FB9">
        <w:rPr>
          <w:rFonts w:ascii="Calibri" w:eastAsiaTheme="minorHAnsi" w:hAnsi="Calibri" w:cs="Calibri"/>
          <w:b/>
          <w:bCs/>
          <w:sz w:val="32"/>
          <w:szCs w:val="32"/>
          <w:lang w:val="en-GB" w:eastAsia="en-US"/>
        </w:rPr>
        <w:t xml:space="preserve">Meriem: </w:t>
      </w:r>
    </w:p>
    <w:p w14:paraId="7343723E" w14:textId="62401B51"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The design process is very important as it is the base that we refer to during the development</w:t>
      </w:r>
      <w:r w:rsidR="39125C4D" w:rsidRPr="39125C4D">
        <w:rPr>
          <w:rFonts w:ascii="Calibri" w:hAnsi="Calibri" w:cs="Calibri"/>
          <w:sz w:val="28"/>
          <w:szCs w:val="28"/>
          <w:lang w:val="en-GB"/>
        </w:rPr>
        <w:t>, we used adobeXD to design our application</w:t>
      </w:r>
      <w:r w:rsidRPr="00604AE7">
        <w:rPr>
          <w:rFonts w:ascii="Calibri" w:hAnsi="Calibri" w:cs="Calibri"/>
          <w:sz w:val="28"/>
          <w:szCs w:val="28"/>
          <w:lang w:val="en-GB"/>
        </w:rPr>
        <w:t xml:space="preserve">. </w:t>
      </w:r>
    </w:p>
    <w:p w14:paraId="7D82B9D1" w14:textId="1D1562F3"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 xml:space="preserve">Learning the new coding language Kotlin through its documentation. </w:t>
      </w:r>
    </w:p>
    <w:p w14:paraId="1B1F8C87" w14:textId="240BF6DD"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Implementation of the project by the MVVM architecture method.</w:t>
      </w:r>
    </w:p>
    <w:p w14:paraId="245EC56D" w14:textId="11E80B82"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lastRenderedPageBreak/>
        <w:t xml:space="preserve">Resolving issues that refer to the emulator and the whole project such as wipe </w:t>
      </w:r>
      <w:r w:rsidR="00C52267" w:rsidRPr="00604AE7">
        <w:rPr>
          <w:rFonts w:ascii="Calibri" w:hAnsi="Calibri" w:cs="Calibri"/>
          <w:sz w:val="28"/>
          <w:szCs w:val="28"/>
          <w:lang w:val="en-GB"/>
        </w:rPr>
        <w:t xml:space="preserve">data, </w:t>
      </w:r>
      <w:r w:rsidRPr="00604AE7">
        <w:rPr>
          <w:rFonts w:ascii="Calibri" w:hAnsi="Calibri" w:cs="Calibri"/>
          <w:sz w:val="28"/>
          <w:szCs w:val="28"/>
          <w:lang w:val="en-GB"/>
        </w:rPr>
        <w:t>clean project and rebuilding the project.</w:t>
      </w:r>
    </w:p>
    <w:p w14:paraId="62C8AAC8" w14:textId="4FD89B4D"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Setting up the navigation of the screens by having different routes.</w:t>
      </w:r>
    </w:p>
    <w:p w14:paraId="474C9FBC" w14:textId="62AC9F6B"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 xml:space="preserve">Implementing the room database and retrieving data from it though </w:t>
      </w:r>
      <w:r w:rsidR="00E014FC" w:rsidRPr="00604AE7">
        <w:rPr>
          <w:rFonts w:ascii="Calibri" w:hAnsi="Calibri" w:cs="Calibri"/>
          <w:sz w:val="28"/>
          <w:szCs w:val="28"/>
          <w:lang w:val="en-GB"/>
        </w:rPr>
        <w:t>SQL commands</w:t>
      </w:r>
      <w:r w:rsidRPr="00604AE7">
        <w:rPr>
          <w:rFonts w:ascii="Calibri" w:hAnsi="Calibri" w:cs="Calibri"/>
          <w:sz w:val="28"/>
          <w:szCs w:val="28"/>
          <w:lang w:val="en-GB"/>
        </w:rPr>
        <w:t xml:space="preserve">, displaying the required data in the views. </w:t>
      </w:r>
    </w:p>
    <w:p w14:paraId="1A8D3FEF" w14:textId="6F11F15D" w:rsidR="007078E8" w:rsidRPr="00604AE7" w:rsidRDefault="007078E8" w:rsidP="00604AE7">
      <w:pPr>
        <w:pStyle w:val="ListParagraph"/>
        <w:numPr>
          <w:ilvl w:val="0"/>
          <w:numId w:val="12"/>
        </w:numPr>
        <w:autoSpaceDE w:val="0"/>
        <w:autoSpaceDN w:val="0"/>
        <w:adjustRightInd w:val="0"/>
        <w:jc w:val="both"/>
        <w:rPr>
          <w:rFonts w:ascii="Calibri" w:hAnsi="Calibri" w:cs="Calibri"/>
          <w:sz w:val="28"/>
          <w:szCs w:val="28"/>
          <w:lang w:val="en-GB"/>
        </w:rPr>
      </w:pPr>
      <w:r w:rsidRPr="00604AE7">
        <w:rPr>
          <w:rFonts w:ascii="Calibri" w:hAnsi="Calibri" w:cs="Calibri"/>
          <w:sz w:val="28"/>
          <w:szCs w:val="28"/>
          <w:lang w:val="en-GB"/>
        </w:rPr>
        <w:t>Recognize where the different errors detected come from as some are linked to the gradle, actual code, rendering the preview and having different versions of android studio.</w:t>
      </w:r>
    </w:p>
    <w:p w14:paraId="24810AC3" w14:textId="10BD7320" w:rsidR="00721202" w:rsidRPr="00BC3FB9" w:rsidRDefault="7BAB0FB4" w:rsidP="00604AE7">
      <w:pPr>
        <w:jc w:val="both"/>
      </w:pPr>
      <w:r w:rsidRPr="7BAB0FB4">
        <w:rPr>
          <w:rFonts w:ascii="Calibri" w:eastAsia="Calibri" w:hAnsi="Calibri" w:cs="Calibri"/>
          <w:b/>
          <w:bCs/>
          <w:sz w:val="28"/>
          <w:szCs w:val="28"/>
        </w:rPr>
        <w:t>Anjoud Al-Romaihi</w:t>
      </w:r>
    </w:p>
    <w:p w14:paraId="7FDBC04E" w14:textId="5C3C46F4" w:rsidR="00721202" w:rsidRPr="00BC3FB9" w:rsidRDefault="7BAB0FB4" w:rsidP="00604AE7">
      <w:pPr>
        <w:jc w:val="both"/>
      </w:pPr>
      <w:r w:rsidRPr="7BAB0FB4">
        <w:rPr>
          <w:rFonts w:ascii="Calibri" w:eastAsia="Calibri" w:hAnsi="Calibri" w:cs="Calibri"/>
        </w:rPr>
        <w:t xml:space="preserve"> </w:t>
      </w:r>
    </w:p>
    <w:p w14:paraId="2D757687" w14:textId="02ECEB23"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Planning is of more importance than starting coding as it cuts time and reduces efforts. It also makes your mind clearer on what you want to do.</w:t>
      </w:r>
    </w:p>
    <w:p w14:paraId="0FC031F9" w14:textId="476D2138"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Every process takes it time.</w:t>
      </w:r>
    </w:p>
    <w:p w14:paraId="083EBA11" w14:textId="1FD8EE64"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Never underestimate a task as it might surprise you.</w:t>
      </w:r>
    </w:p>
    <w:p w14:paraId="7DEDAFA8" w14:textId="0EA64E4D"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Everything can be done given the time and effort.</w:t>
      </w:r>
    </w:p>
    <w:p w14:paraId="0E05F37D" w14:textId="663B56F2"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The things we want might not be what benefits the user, so user’s view is of most importance.</w:t>
      </w:r>
    </w:p>
    <w:p w14:paraId="3BB52DCE" w14:textId="45E8CEE6"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How to use kotlin language in making mobile applications on android studio.</w:t>
      </w:r>
    </w:p>
    <w:p w14:paraId="7FD192CB" w14:textId="7E4063B3"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Managing data using Room and SQL queries.</w:t>
      </w:r>
    </w:p>
    <w:p w14:paraId="64D54614" w14:textId="6CB7F09B" w:rsidR="00721202" w:rsidRPr="00BC3FB9" w:rsidRDefault="7BAB0FB4" w:rsidP="00604AE7">
      <w:pPr>
        <w:pStyle w:val="ListParagraph"/>
        <w:numPr>
          <w:ilvl w:val="0"/>
          <w:numId w:val="45"/>
        </w:numPr>
        <w:spacing w:line="257" w:lineRule="auto"/>
        <w:jc w:val="both"/>
        <w:rPr>
          <w:rFonts w:ascii="Calibri" w:eastAsia="Calibri" w:hAnsi="Calibri" w:cs="Calibri"/>
          <w:sz w:val="28"/>
          <w:szCs w:val="28"/>
        </w:rPr>
      </w:pPr>
      <w:r w:rsidRPr="7BAB0FB4">
        <w:rPr>
          <w:rFonts w:ascii="Calibri" w:eastAsia="Calibri" w:hAnsi="Calibri" w:cs="Calibri"/>
          <w:sz w:val="28"/>
          <w:szCs w:val="28"/>
        </w:rPr>
        <w:t>The internet is filled with lots of information that we can benefit from.</w:t>
      </w:r>
    </w:p>
    <w:p w14:paraId="7A5E8EA0" w14:textId="49AB75B3" w:rsidR="00721202" w:rsidRPr="00BC3FB9" w:rsidRDefault="5A5ABEC1" w:rsidP="00604AE7">
      <w:pPr>
        <w:jc w:val="both"/>
      </w:pPr>
      <w:r w:rsidRPr="5A5ABEC1">
        <w:rPr>
          <w:rFonts w:ascii="Calibri" w:eastAsia="Calibri" w:hAnsi="Calibri" w:cs="Calibri"/>
          <w:b/>
          <w:bCs/>
          <w:sz w:val="28"/>
          <w:szCs w:val="28"/>
        </w:rPr>
        <w:t>Islam Hamdi:</w:t>
      </w:r>
    </w:p>
    <w:p w14:paraId="30CAFDFD" w14:textId="5964480F"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t>Working within a team and collaborating between us to achieve a shared goal within a specific time frame was one of the greatest skills I have gained in this course</w:t>
      </w:r>
    </w:p>
    <w:p w14:paraId="125F2C9D" w14:textId="143DB69F"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t>I got the opportunity to learn about different software that I can use to design my app and bring it to life before even starting the implementation</w:t>
      </w:r>
    </w:p>
    <w:p w14:paraId="3264E39E" w14:textId="471AB4C8"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t xml:space="preserve">Although I haven’t taken databases yet, I managed to learn different types of queries and the most important SQL commands. I even learnt some fundamentals like a primary key, a foreign key, and how to connect between entities. </w:t>
      </w:r>
    </w:p>
    <w:p w14:paraId="793F587B" w14:textId="53E57800"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t>I learnt how to create an Entity Relationship (E-R) diagram to display database relations</w:t>
      </w:r>
    </w:p>
    <w:p w14:paraId="018E4C51" w14:textId="0B78BA24" w:rsidR="02AA6024" w:rsidRDefault="62A9460C" w:rsidP="02AA6024">
      <w:pPr>
        <w:pStyle w:val="ListParagraph"/>
        <w:numPr>
          <w:ilvl w:val="0"/>
          <w:numId w:val="48"/>
        </w:numPr>
        <w:spacing w:line="257" w:lineRule="auto"/>
        <w:jc w:val="both"/>
      </w:pPr>
      <w:r w:rsidRPr="62A9460C">
        <w:rPr>
          <w:rFonts w:ascii="Calibri" w:eastAsia="Calibri" w:hAnsi="Calibri" w:cs="Calibri"/>
          <w:sz w:val="28"/>
          <w:szCs w:val="28"/>
          <w:lang w:val="en-GB"/>
        </w:rPr>
        <w:t xml:space="preserve">I’ve leart how to make a free privacy URL for our app using online tools like </w:t>
      </w:r>
      <w:r w:rsidR="565284D8" w:rsidRPr="565284D8">
        <w:rPr>
          <w:rFonts w:ascii="Calibri" w:eastAsia="Calibri" w:hAnsi="Calibri" w:cs="Calibri"/>
          <w:sz w:val="28"/>
          <w:szCs w:val="28"/>
          <w:lang w:val="en-GB"/>
        </w:rPr>
        <w:t>(</w:t>
      </w:r>
      <w:hyperlink r:id="rId76">
        <w:r w:rsidR="565284D8" w:rsidRPr="565284D8">
          <w:rPr>
            <w:rStyle w:val="Hyperlink"/>
            <w:rFonts w:ascii="Calibri" w:eastAsia="Calibri" w:hAnsi="Calibri" w:cs="Calibri"/>
            <w:sz w:val="28"/>
            <w:szCs w:val="28"/>
          </w:rPr>
          <w:t>https://www.freeprivacypolicy.com</w:t>
        </w:r>
      </w:hyperlink>
      <w:r w:rsidR="565284D8" w:rsidRPr="565284D8">
        <w:rPr>
          <w:rFonts w:ascii="Calibri" w:eastAsia="Calibri" w:hAnsi="Calibri" w:cs="Calibri"/>
          <w:sz w:val="28"/>
          <w:szCs w:val="28"/>
        </w:rPr>
        <w:t>) [8]</w:t>
      </w:r>
    </w:p>
    <w:p w14:paraId="39697EE7" w14:textId="73A7F2A5"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lastRenderedPageBreak/>
        <w:t>I’ve never used GitHub in any of my previous courses, so I got the opportunity to learn how to use it (how to clone a repo, how to push and pull how to write meaningful description for commits) by getting help from my great teammates</w:t>
      </w:r>
    </w:p>
    <w:p w14:paraId="21B5041A" w14:textId="47913F09"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lang w:val="en-GB"/>
        </w:rPr>
      </w:pPr>
      <w:r w:rsidRPr="5A7220B6">
        <w:rPr>
          <w:rFonts w:ascii="Calibri" w:eastAsia="Calibri" w:hAnsi="Calibri" w:cs="Calibri"/>
          <w:sz w:val="28"/>
          <w:szCs w:val="28"/>
          <w:lang w:val="en-GB"/>
        </w:rPr>
        <w:t>Sometimes, there might be no errors in the code, but the emulator won’t work because of low storage therefore we need to wipe data out and refresh.</w:t>
      </w:r>
    </w:p>
    <w:p w14:paraId="1E4FE396" w14:textId="1C6F6AE6"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rPr>
      </w:pPr>
      <w:r w:rsidRPr="5A7220B6">
        <w:rPr>
          <w:rFonts w:ascii="Calibri" w:eastAsia="Calibri" w:hAnsi="Calibri" w:cs="Calibri"/>
          <w:sz w:val="28"/>
          <w:szCs w:val="28"/>
        </w:rPr>
        <w:t>I learned Kotlin without learning Kotlin. It might be weird but it is true as Kotlin is so similar to Java and the android studio helps to convert codes from java to Kotlin and the syntax is so easy that you can learn it just by seeing a few videos.</w:t>
      </w:r>
    </w:p>
    <w:p w14:paraId="22C49B36" w14:textId="1180EB46"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rPr>
      </w:pPr>
      <w:r w:rsidRPr="5A7220B6">
        <w:rPr>
          <w:rFonts w:ascii="Calibri" w:eastAsia="Calibri" w:hAnsi="Calibri" w:cs="Calibri"/>
          <w:sz w:val="28"/>
          <w:szCs w:val="28"/>
        </w:rPr>
        <w:t>In the altering I faced the most annoying error, and the code did not run every time I try to run it, then I realized that there was a typo in the json file, the p was capital in the json and small in the entity so there was a mismatch which was causing the error for me and that was so frustrating for me. We need to always check syntax before jumping to the conclusion that our code is wrong.</w:t>
      </w:r>
    </w:p>
    <w:p w14:paraId="0C7874D3" w14:textId="5FE2E5D8"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rPr>
      </w:pPr>
      <w:r w:rsidRPr="5A7220B6">
        <w:rPr>
          <w:rFonts w:ascii="Calibri" w:eastAsia="Calibri" w:hAnsi="Calibri" w:cs="Calibri"/>
          <w:sz w:val="28"/>
          <w:szCs w:val="28"/>
        </w:rPr>
        <w:t>Pressing control and hovering over the keyword or function or class name will give you the ability to move between the occurrences of that word in all the project, and this hack was so time-saving for me.</w:t>
      </w:r>
    </w:p>
    <w:p w14:paraId="2A93F55B" w14:textId="14B433F6" w:rsidR="00721202" w:rsidRPr="00BC3FB9" w:rsidRDefault="5A5ABEC1" w:rsidP="00604AE7">
      <w:pPr>
        <w:pStyle w:val="ListParagraph"/>
        <w:numPr>
          <w:ilvl w:val="0"/>
          <w:numId w:val="48"/>
        </w:numPr>
        <w:spacing w:line="257" w:lineRule="auto"/>
        <w:jc w:val="both"/>
        <w:rPr>
          <w:rFonts w:ascii="Calibri" w:eastAsia="Calibri" w:hAnsi="Calibri" w:cs="Calibri"/>
          <w:sz w:val="28"/>
          <w:szCs w:val="28"/>
        </w:rPr>
      </w:pPr>
      <w:r w:rsidRPr="5A7220B6">
        <w:rPr>
          <w:rFonts w:ascii="Calibri" w:eastAsia="Calibri" w:hAnsi="Calibri" w:cs="Calibri"/>
          <w:sz w:val="28"/>
          <w:szCs w:val="28"/>
        </w:rPr>
        <w:t xml:space="preserve">Learned how strong and efficient is the MVVM (Model View ViewModel) architecture pattern for developing apps, that’s why Google recommends it for </w:t>
      </w:r>
      <w:r w:rsidR="5A7220B6" w:rsidRPr="5A7220B6">
        <w:rPr>
          <w:rFonts w:ascii="Calibri" w:eastAsia="Calibri" w:hAnsi="Calibri" w:cs="Calibri"/>
          <w:sz w:val="28"/>
          <w:szCs w:val="28"/>
        </w:rPr>
        <w:t>developers</w:t>
      </w:r>
    </w:p>
    <w:p w14:paraId="2F0F1072" w14:textId="5E25FADE" w:rsidR="00721202" w:rsidRPr="00BC3FB9" w:rsidRDefault="00721202" w:rsidP="7BAB0FB4"/>
    <w:p w14:paraId="1CB14B2D" w14:textId="3098CAE0" w:rsidR="00721202" w:rsidRPr="00BC3FB9" w:rsidRDefault="00721202" w:rsidP="00BC3FB9">
      <w:pPr>
        <w:rPr>
          <w:rFonts w:ascii="Calibri" w:hAnsi="Calibri" w:cs="Calibri"/>
        </w:rPr>
      </w:pPr>
    </w:p>
    <w:p w14:paraId="34EA3785" w14:textId="1860C94D" w:rsidR="004F0017" w:rsidRDefault="004F0017" w:rsidP="00721202">
      <w:pPr>
        <w:rPr>
          <w:rFonts w:asciiTheme="minorHAnsi" w:hAnsiTheme="minorHAnsi" w:cstheme="minorHAnsi"/>
        </w:rPr>
      </w:pPr>
    </w:p>
    <w:p w14:paraId="54175C99" w14:textId="4E5DB69C" w:rsidR="004F0017" w:rsidRDefault="004F0017" w:rsidP="00721202">
      <w:pPr>
        <w:rPr>
          <w:rFonts w:asciiTheme="minorHAnsi" w:hAnsiTheme="minorHAnsi" w:cstheme="minorHAnsi"/>
        </w:rPr>
      </w:pPr>
    </w:p>
    <w:p w14:paraId="7C336F5C" w14:textId="663BBBDF" w:rsidR="004F0017" w:rsidRDefault="004F0017" w:rsidP="00721202">
      <w:pPr>
        <w:rPr>
          <w:rFonts w:asciiTheme="minorHAnsi" w:hAnsiTheme="minorHAnsi" w:cstheme="minorHAnsi"/>
        </w:rPr>
      </w:pPr>
    </w:p>
    <w:p w14:paraId="1CA34815" w14:textId="550A259B" w:rsidR="004F0017" w:rsidRDefault="004F0017" w:rsidP="00721202">
      <w:pPr>
        <w:rPr>
          <w:rFonts w:asciiTheme="minorHAnsi" w:hAnsiTheme="minorHAnsi" w:cstheme="minorHAnsi"/>
        </w:rPr>
      </w:pPr>
    </w:p>
    <w:p w14:paraId="01517F4F" w14:textId="11DC2108" w:rsidR="004F0017" w:rsidRDefault="004F0017" w:rsidP="00721202">
      <w:pPr>
        <w:rPr>
          <w:rFonts w:asciiTheme="minorHAnsi" w:hAnsiTheme="minorHAnsi" w:cstheme="minorHAnsi"/>
        </w:rPr>
      </w:pPr>
    </w:p>
    <w:p w14:paraId="44EBEA17" w14:textId="615FD6BA" w:rsidR="004F0017" w:rsidRDefault="004F0017" w:rsidP="00721202">
      <w:pPr>
        <w:rPr>
          <w:rFonts w:asciiTheme="minorHAnsi" w:hAnsiTheme="minorHAnsi" w:cstheme="minorHAnsi"/>
        </w:rPr>
      </w:pPr>
    </w:p>
    <w:p w14:paraId="34BD7649" w14:textId="093CE59D" w:rsidR="004F0017" w:rsidRDefault="004F0017" w:rsidP="00721202">
      <w:pPr>
        <w:rPr>
          <w:rFonts w:asciiTheme="minorHAnsi" w:hAnsiTheme="minorHAnsi" w:cstheme="minorHAnsi"/>
        </w:rPr>
      </w:pPr>
    </w:p>
    <w:p w14:paraId="00416BE4" w14:textId="549842C2" w:rsidR="004F0017" w:rsidRDefault="004F0017" w:rsidP="00721202">
      <w:pPr>
        <w:rPr>
          <w:rFonts w:asciiTheme="minorHAnsi" w:hAnsiTheme="minorHAnsi" w:cstheme="minorHAnsi"/>
        </w:rPr>
      </w:pPr>
    </w:p>
    <w:p w14:paraId="7045F61F" w14:textId="470007CF" w:rsidR="008F3055" w:rsidRDefault="008F3055" w:rsidP="00721202">
      <w:pPr>
        <w:rPr>
          <w:rFonts w:asciiTheme="minorHAnsi" w:hAnsiTheme="minorHAnsi" w:cstheme="minorHAnsi"/>
        </w:rPr>
      </w:pPr>
    </w:p>
    <w:p w14:paraId="67387679" w14:textId="7C25FDD5" w:rsidR="008F3055" w:rsidRDefault="008F3055" w:rsidP="00721202">
      <w:pPr>
        <w:rPr>
          <w:rFonts w:asciiTheme="minorHAnsi" w:hAnsiTheme="minorHAnsi" w:cstheme="minorHAnsi"/>
        </w:rPr>
      </w:pPr>
    </w:p>
    <w:p w14:paraId="5887DA93" w14:textId="3029DB3D" w:rsidR="008F3055" w:rsidRDefault="008F3055" w:rsidP="00721202">
      <w:pPr>
        <w:rPr>
          <w:rFonts w:asciiTheme="minorHAnsi" w:hAnsiTheme="minorHAnsi" w:cstheme="minorBidi"/>
        </w:rPr>
      </w:pPr>
    </w:p>
    <w:p w14:paraId="15CE5215" w14:textId="3029DB3D" w:rsidR="00896ABA" w:rsidRDefault="00896ABA" w:rsidP="00896ABA">
      <w:pPr>
        <w:rPr>
          <w:lang w:eastAsia="en-US"/>
        </w:rPr>
      </w:pPr>
      <w:bookmarkStart w:id="8" w:name="_Toc118566897"/>
    </w:p>
    <w:p w14:paraId="0248AEF7" w14:textId="77777777" w:rsidR="00604AE7" w:rsidRDefault="00604AE7" w:rsidP="00896ABA">
      <w:pPr>
        <w:rPr>
          <w:lang w:eastAsia="en-US"/>
        </w:rPr>
      </w:pPr>
    </w:p>
    <w:p w14:paraId="5216CA14" w14:textId="77777777" w:rsidR="00604AE7" w:rsidRPr="00896ABA" w:rsidRDefault="00604AE7" w:rsidP="00896ABA">
      <w:pPr>
        <w:rPr>
          <w:lang w:eastAsia="en-US"/>
        </w:rPr>
      </w:pPr>
    </w:p>
    <w:p w14:paraId="4939D96C" w14:textId="3029DB3D" w:rsidR="00E201CE" w:rsidRDefault="002B2811" w:rsidP="00C52267">
      <w:pPr>
        <w:pStyle w:val="Heading1"/>
        <w:rPr>
          <w:rFonts w:asciiTheme="minorHAnsi" w:hAnsiTheme="minorHAnsi" w:cstheme="minorBidi"/>
        </w:rPr>
      </w:pPr>
      <w:r w:rsidRPr="3CC6511B">
        <w:rPr>
          <w:rFonts w:asciiTheme="minorHAnsi" w:hAnsiTheme="minorHAnsi" w:cstheme="minorBidi"/>
        </w:rPr>
        <w:lastRenderedPageBreak/>
        <w:t>Reflections</w:t>
      </w:r>
      <w:bookmarkEnd w:id="8"/>
    </w:p>
    <w:p w14:paraId="235C0BD9" w14:textId="3029DB3D" w:rsidR="00E201CE" w:rsidRPr="009237C9" w:rsidRDefault="00E201CE" w:rsidP="002B2811">
      <w:pPr>
        <w:rPr>
          <w:rFonts w:asciiTheme="minorHAnsi" w:hAnsiTheme="minorHAnsi" w:cstheme="minorBidi"/>
          <w:b/>
          <w:bCs/>
        </w:rPr>
      </w:pPr>
      <w:r w:rsidRPr="3CC6511B">
        <w:rPr>
          <w:rFonts w:asciiTheme="minorHAnsi" w:hAnsiTheme="minorHAnsi" w:cstheme="minorBidi"/>
          <w:b/>
          <w:bCs/>
        </w:rPr>
        <w:t>Manel Riah</w:t>
      </w:r>
      <w:r w:rsidR="00D35CC9" w:rsidRPr="3CC6511B">
        <w:rPr>
          <w:rFonts w:asciiTheme="minorHAnsi" w:hAnsiTheme="minorHAnsi" w:cstheme="minorBidi"/>
          <w:b/>
          <w:bCs/>
        </w:rPr>
        <w:t>i</w:t>
      </w:r>
      <w:r w:rsidRPr="3CC6511B">
        <w:rPr>
          <w:rFonts w:asciiTheme="minorHAnsi" w:hAnsiTheme="minorHAnsi" w:cstheme="minorBidi"/>
          <w:b/>
          <w:bCs/>
        </w:rPr>
        <w:t>:</w:t>
      </w:r>
    </w:p>
    <w:p w14:paraId="3F1AC94A" w14:textId="3029DB3D" w:rsidR="002B2811" w:rsidRPr="009237C9" w:rsidRDefault="00D35CC9" w:rsidP="00604AE7">
      <w:pPr>
        <w:ind w:firstLine="720"/>
        <w:jc w:val="both"/>
        <w:rPr>
          <w:rFonts w:asciiTheme="minorHAnsi" w:hAnsiTheme="minorHAnsi" w:cstheme="minorBidi"/>
        </w:rPr>
      </w:pPr>
      <w:r w:rsidRPr="3CC6511B">
        <w:rPr>
          <w:rFonts w:asciiTheme="minorHAnsi" w:hAnsiTheme="minorHAnsi" w:cstheme="minorBidi"/>
        </w:rPr>
        <w:t>Personally,</w:t>
      </w:r>
      <w:r w:rsidR="00E201CE" w:rsidRPr="3CC6511B">
        <w:rPr>
          <w:rFonts w:asciiTheme="minorHAnsi" w:hAnsiTheme="minorHAnsi" w:cstheme="minorBidi"/>
        </w:rPr>
        <w:t xml:space="preserve"> </w:t>
      </w:r>
      <w:r w:rsidRPr="3CC6511B">
        <w:rPr>
          <w:rFonts w:asciiTheme="minorHAnsi" w:hAnsiTheme="minorHAnsi" w:cstheme="minorBidi"/>
        </w:rPr>
        <w:t>I</w:t>
      </w:r>
      <w:r w:rsidR="00E201CE" w:rsidRPr="3CC6511B">
        <w:rPr>
          <w:rFonts w:asciiTheme="minorHAnsi" w:hAnsiTheme="minorHAnsi" w:cstheme="minorBidi"/>
        </w:rPr>
        <w:t xml:space="preserve"> think that taking a programming course as PBL experience was </w:t>
      </w:r>
      <w:r w:rsidRPr="3CC6511B">
        <w:rPr>
          <w:rFonts w:asciiTheme="minorHAnsi" w:hAnsiTheme="minorHAnsi" w:cstheme="minorBidi"/>
        </w:rPr>
        <w:t>successful</w:t>
      </w:r>
      <w:r w:rsidR="00E201CE" w:rsidRPr="3CC6511B">
        <w:rPr>
          <w:rFonts w:asciiTheme="minorHAnsi" w:hAnsiTheme="minorHAnsi" w:cstheme="minorBidi"/>
        </w:rPr>
        <w:t xml:space="preserve"> </w:t>
      </w:r>
      <w:r w:rsidRPr="3CC6511B">
        <w:rPr>
          <w:rFonts w:asciiTheme="minorHAnsi" w:hAnsiTheme="minorHAnsi" w:cstheme="minorBidi"/>
        </w:rPr>
        <w:t>I</w:t>
      </w:r>
      <w:r w:rsidR="00E201CE" w:rsidRPr="3CC6511B">
        <w:rPr>
          <w:rFonts w:asciiTheme="minorHAnsi" w:hAnsiTheme="minorHAnsi" w:cstheme="minorBidi"/>
        </w:rPr>
        <w:t xml:space="preserve"> enjoyed learning on my own without being obliged to attend classes every </w:t>
      </w:r>
      <w:r w:rsidRPr="3CC6511B">
        <w:rPr>
          <w:rFonts w:asciiTheme="minorHAnsi" w:hAnsiTheme="minorHAnsi" w:cstheme="minorBidi"/>
        </w:rPr>
        <w:t>day. I</w:t>
      </w:r>
      <w:r w:rsidR="00E201CE" w:rsidRPr="3CC6511B">
        <w:rPr>
          <w:rFonts w:asciiTheme="minorHAnsi" w:hAnsiTheme="minorHAnsi" w:cstheme="minorBidi"/>
        </w:rPr>
        <w:t xml:space="preserve"> learnt how to use </w:t>
      </w:r>
      <w:r w:rsidRPr="3CC6511B">
        <w:rPr>
          <w:rFonts w:asciiTheme="minorHAnsi" w:hAnsiTheme="minorHAnsi" w:cstheme="minorBidi"/>
        </w:rPr>
        <w:t>resources,</w:t>
      </w:r>
      <w:r w:rsidR="00E201CE" w:rsidRPr="3CC6511B">
        <w:rPr>
          <w:rFonts w:asciiTheme="minorHAnsi" w:hAnsiTheme="minorHAnsi" w:cstheme="minorBidi"/>
        </w:rPr>
        <w:t xml:space="preserve"> how to read documentations and how to properly use any code that can help me proceed in </w:t>
      </w:r>
      <w:r w:rsidRPr="3CC6511B">
        <w:rPr>
          <w:rFonts w:asciiTheme="minorHAnsi" w:hAnsiTheme="minorHAnsi" w:cstheme="minorBidi"/>
        </w:rPr>
        <w:t xml:space="preserve">the project. The only thing that was challenging is group work, the more people in the group the more schedules to accommodate, tasks to assign and different points of view to consider. When planned properly, group projects can strengthen abilities that apply to both group and individual work, such as the capacity to divide difficult tasks into parts and steps, manage time, improve comprehension through discussion and clarification, and most important thing group projects can assist in developing abilities related to teamwork, enabling to tackle more difficult issues than being on your own.PBL experience was beneficial </w:t>
      </w:r>
      <w:r w:rsidR="007E6EBC" w:rsidRPr="3CC6511B">
        <w:rPr>
          <w:rFonts w:asciiTheme="minorHAnsi" w:hAnsiTheme="minorHAnsi" w:cstheme="minorBidi"/>
        </w:rPr>
        <w:t>, it is actually much more than simply setting a project at the end of the class or whole course, it, in fact, connects academic situation and teaching to the real-world problems.</w:t>
      </w:r>
    </w:p>
    <w:p w14:paraId="7E900964" w14:textId="76C52C79" w:rsidR="004F0017" w:rsidRPr="009237C9" w:rsidRDefault="004F0017" w:rsidP="004F0017">
      <w:pPr>
        <w:rPr>
          <w:rFonts w:asciiTheme="minorHAnsi" w:hAnsiTheme="minorHAnsi" w:cstheme="minorHAnsi"/>
        </w:rPr>
      </w:pPr>
    </w:p>
    <w:p w14:paraId="560ED62C" w14:textId="1E9ADC26" w:rsidR="00AE2769" w:rsidRPr="009237C9" w:rsidRDefault="004F0017" w:rsidP="00AE2769">
      <w:pPr>
        <w:rPr>
          <w:rFonts w:asciiTheme="minorHAnsi" w:hAnsiTheme="minorHAnsi" w:cstheme="minorHAnsi"/>
          <w:b/>
          <w:bCs/>
        </w:rPr>
      </w:pPr>
      <w:r w:rsidRPr="009237C9">
        <w:rPr>
          <w:rFonts w:asciiTheme="minorHAnsi" w:hAnsiTheme="minorHAnsi" w:cstheme="minorHAnsi"/>
          <w:b/>
          <w:bCs/>
        </w:rPr>
        <w:t>Raghad Aqel:</w:t>
      </w:r>
    </w:p>
    <w:p w14:paraId="0BCF73CE" w14:textId="6D52AF8F" w:rsidR="00DC367A" w:rsidRPr="009237C9" w:rsidRDefault="004F0017" w:rsidP="008F3055">
      <w:pPr>
        <w:jc w:val="both"/>
        <w:rPr>
          <w:rFonts w:asciiTheme="minorHAnsi" w:hAnsiTheme="minorHAnsi" w:cstheme="minorHAnsi"/>
          <w:lang w:bidi="ar-QA"/>
        </w:rPr>
      </w:pPr>
      <w:r w:rsidRPr="009237C9">
        <w:rPr>
          <w:rFonts w:asciiTheme="minorHAnsi" w:hAnsiTheme="minorHAnsi" w:cstheme="minorHAnsi"/>
        </w:rPr>
        <w:tab/>
        <w:t xml:space="preserve">The PBL experience suited my learning style well. As I prefer </w:t>
      </w:r>
      <w:r w:rsidR="00AE2769" w:rsidRPr="009237C9">
        <w:rPr>
          <w:rFonts w:asciiTheme="minorHAnsi" w:hAnsiTheme="minorHAnsi" w:cstheme="minorHAnsi"/>
        </w:rPr>
        <w:t>learning at my own pace. Even though this course is stressful, it reminded me of why I chose computer science as my major. It allowed me to be creative, problem solve and improve my coding skills. However, I faced many challenges. I was not able to divide my time fairly between the mobile application project and my other courses. Nonetheless, I tried my best to succeed in all. Moreover, group work was a challenge. In group work</w:t>
      </w:r>
      <w:r w:rsidR="00CC758F" w:rsidRPr="009237C9">
        <w:rPr>
          <w:rFonts w:asciiTheme="minorHAnsi" w:hAnsiTheme="minorHAnsi" w:cstheme="minorHAnsi"/>
        </w:rPr>
        <w:t>,</w:t>
      </w:r>
      <w:r w:rsidR="00AE2769" w:rsidRPr="009237C9">
        <w:rPr>
          <w:rFonts w:asciiTheme="minorHAnsi" w:hAnsiTheme="minorHAnsi" w:cstheme="minorHAnsi"/>
        </w:rPr>
        <w:t xml:space="preserve"> you realize not everyone is willing to give the same energy and</w:t>
      </w:r>
      <w:r w:rsidR="00AE2769" w:rsidRPr="009237C9">
        <w:rPr>
          <w:rFonts w:asciiTheme="minorHAnsi" w:hAnsiTheme="minorHAnsi" w:cstheme="minorHAnsi"/>
          <w:rtl/>
          <w:lang w:bidi="ar-QA"/>
        </w:rPr>
        <w:t xml:space="preserve"> </w:t>
      </w:r>
      <w:r w:rsidR="00AE2769" w:rsidRPr="009237C9">
        <w:rPr>
          <w:rFonts w:asciiTheme="minorHAnsi" w:hAnsiTheme="minorHAnsi" w:cstheme="minorHAnsi"/>
          <w:lang w:bidi="ar-QA"/>
        </w:rPr>
        <w:t xml:space="preserve">work proficiency as you. The most significant issue in my group was that every member worked </w:t>
      </w:r>
      <w:r w:rsidR="00D67CEF" w:rsidRPr="009237C9">
        <w:rPr>
          <w:rFonts w:asciiTheme="minorHAnsi" w:hAnsiTheme="minorHAnsi" w:cstheme="minorHAnsi"/>
          <w:lang w:bidi="ar-QA"/>
        </w:rPr>
        <w:t>at</w:t>
      </w:r>
      <w:r w:rsidR="00AE2769" w:rsidRPr="009237C9">
        <w:rPr>
          <w:rFonts w:asciiTheme="minorHAnsi" w:hAnsiTheme="minorHAnsi" w:cstheme="minorHAnsi"/>
          <w:lang w:bidi="ar-QA"/>
        </w:rPr>
        <w:t xml:space="preserve"> a different pace. </w:t>
      </w:r>
      <w:r w:rsidR="00D67CEF" w:rsidRPr="009237C9">
        <w:rPr>
          <w:rFonts w:asciiTheme="minorHAnsi" w:hAnsiTheme="minorHAnsi" w:cstheme="minorHAnsi"/>
          <w:lang w:bidi="ar-QA"/>
        </w:rPr>
        <w:t>This</w:t>
      </w:r>
      <w:r w:rsidR="00AE2769" w:rsidRPr="009237C9">
        <w:rPr>
          <w:rFonts w:asciiTheme="minorHAnsi" w:hAnsiTheme="minorHAnsi" w:cstheme="minorHAnsi"/>
          <w:lang w:bidi="ar-QA"/>
        </w:rPr>
        <w:t xml:space="preserve"> is not that big of an issue in my opinion but it led to some members working on more tasks than the rest of the team. For this experience</w:t>
      </w:r>
      <w:r w:rsidR="00D67CEF" w:rsidRPr="009237C9">
        <w:rPr>
          <w:rFonts w:asciiTheme="minorHAnsi" w:hAnsiTheme="minorHAnsi" w:cstheme="minorHAnsi"/>
          <w:lang w:bidi="ar-QA"/>
        </w:rPr>
        <w:t>,</w:t>
      </w:r>
      <w:r w:rsidR="00AE2769" w:rsidRPr="009237C9">
        <w:rPr>
          <w:rFonts w:asciiTheme="minorHAnsi" w:hAnsiTheme="minorHAnsi" w:cstheme="minorHAnsi"/>
          <w:lang w:bidi="ar-QA"/>
        </w:rPr>
        <w:t xml:space="preserve"> I was worried the most about not finishing in time as I was quite overwhelmed during the first labs with the number of features we needed to include. The only thing I would change if I was ever to have experienced this again is to emphasize the importance of keeping the team updated with what you are working on to my team from the beginning.</w:t>
      </w:r>
    </w:p>
    <w:p w14:paraId="2F386304" w14:textId="213B6307" w:rsidR="00DC367A" w:rsidRPr="009237C9" w:rsidRDefault="00DC367A" w:rsidP="00AE2769">
      <w:pPr>
        <w:jc w:val="both"/>
        <w:rPr>
          <w:rFonts w:asciiTheme="minorHAnsi" w:hAnsiTheme="minorHAnsi" w:cstheme="minorHAnsi"/>
          <w:lang w:bidi="ar-QA"/>
        </w:rPr>
      </w:pPr>
    </w:p>
    <w:p w14:paraId="1EA71684" w14:textId="6F75B752" w:rsidR="00DC367A" w:rsidRPr="009237C9" w:rsidRDefault="00DC367A" w:rsidP="00C52267">
      <w:pPr>
        <w:autoSpaceDE w:val="0"/>
        <w:autoSpaceDN w:val="0"/>
        <w:adjustRightInd w:val="0"/>
        <w:rPr>
          <w:rFonts w:asciiTheme="minorHAnsi" w:eastAsiaTheme="minorHAnsi" w:hAnsiTheme="minorHAnsi" w:cstheme="minorHAnsi"/>
          <w:sz w:val="26"/>
          <w:szCs w:val="26"/>
          <w:lang w:val="en-GB" w:eastAsia="en-US"/>
        </w:rPr>
      </w:pPr>
      <w:r w:rsidRPr="009237C9">
        <w:rPr>
          <w:rFonts w:asciiTheme="minorHAnsi" w:eastAsiaTheme="minorHAnsi" w:hAnsiTheme="minorHAnsi" w:cstheme="minorHAnsi"/>
          <w:b/>
          <w:bCs/>
          <w:sz w:val="26"/>
          <w:szCs w:val="26"/>
          <w:lang w:val="en-GB" w:eastAsia="en-US"/>
        </w:rPr>
        <w:t xml:space="preserve">Meriem Boussaa: </w:t>
      </w:r>
    </w:p>
    <w:p w14:paraId="7E52BD76" w14:textId="0B178A97" w:rsidR="00DC367A" w:rsidRPr="009237C9" w:rsidRDefault="00DC367A" w:rsidP="00DC367A">
      <w:pPr>
        <w:jc w:val="both"/>
        <w:rPr>
          <w:rFonts w:asciiTheme="minorHAnsi" w:hAnsiTheme="minorHAnsi" w:cstheme="minorHAnsi"/>
          <w:lang w:bidi="ar-QA"/>
        </w:rPr>
      </w:pPr>
      <w:r w:rsidRPr="009237C9">
        <w:rPr>
          <w:rFonts w:asciiTheme="minorHAnsi" w:eastAsiaTheme="minorHAnsi" w:hAnsiTheme="minorHAnsi" w:cstheme="minorHAnsi"/>
          <w:b/>
          <w:bCs/>
          <w:sz w:val="26"/>
          <w:szCs w:val="26"/>
          <w:lang w:val="en-GB" w:eastAsia="en-US"/>
        </w:rPr>
        <w:t xml:space="preserve">            </w:t>
      </w:r>
      <w:r w:rsidRPr="009237C9">
        <w:rPr>
          <w:rFonts w:asciiTheme="minorHAnsi" w:eastAsiaTheme="minorHAnsi" w:hAnsiTheme="minorHAnsi" w:cstheme="minorHAnsi"/>
          <w:sz w:val="26"/>
          <w:szCs w:val="26"/>
          <w:lang w:val="en-GB" w:eastAsia="en-US"/>
        </w:rPr>
        <w:t xml:space="preserve">The PBL method was very successful in my opinion as it has many benefits to students. Initially, everyone was worried about it as we didn’t have enough confidence since it’s the first time for me to undergo this experience. There was documentation and learning playlists provided which helped the students during the learning experience. PBL enriched my confidence in learning on my own and gaining skills by constant practice and error solving. PBL allows students to be more independent and ready for employment after graduation. I have faced some challenges as I had to find ways to solve my own issues while developing, working in a group of five members was also a challenge as each member have classes at different times therefore each member does their part at different times. This experience enhanced teamwork capabilities as well as individual </w:t>
      </w:r>
      <w:r w:rsidRPr="009237C9">
        <w:rPr>
          <w:rFonts w:asciiTheme="minorHAnsi" w:eastAsiaTheme="minorHAnsi" w:hAnsiTheme="minorHAnsi" w:cstheme="minorHAnsi"/>
          <w:sz w:val="26"/>
          <w:szCs w:val="26"/>
          <w:lang w:val="en-GB" w:eastAsia="en-US"/>
        </w:rPr>
        <w:lastRenderedPageBreak/>
        <w:t>work. In my future PBL experiences, I would like to ensure that communication should be stronger and clearer within the team.</w:t>
      </w:r>
    </w:p>
    <w:p w14:paraId="4DF394E9" w14:textId="59946641" w:rsidR="004F0017" w:rsidRPr="009237C9" w:rsidRDefault="004F0017" w:rsidP="002B2811">
      <w:pPr>
        <w:rPr>
          <w:rFonts w:asciiTheme="minorHAnsi" w:hAnsiTheme="minorHAnsi" w:cstheme="minorHAnsi"/>
        </w:rPr>
      </w:pPr>
    </w:p>
    <w:p w14:paraId="2E31E5DC" w14:textId="7B4DDC4D" w:rsidR="004F0017" w:rsidRPr="009237C9" w:rsidRDefault="7BAB0FB4" w:rsidP="009237C9">
      <w:pPr>
        <w:rPr>
          <w:rFonts w:asciiTheme="minorHAnsi" w:hAnsiTheme="minorHAnsi" w:cstheme="minorHAnsi"/>
        </w:rPr>
      </w:pPr>
      <w:r w:rsidRPr="009237C9">
        <w:rPr>
          <w:rFonts w:asciiTheme="minorHAnsi" w:hAnsiTheme="minorHAnsi" w:cstheme="minorHAnsi"/>
          <w:b/>
          <w:bCs/>
          <w:sz w:val="26"/>
          <w:szCs w:val="26"/>
          <w:lang w:val="en-GB"/>
        </w:rPr>
        <w:t>Anjoud Al-Romaihi:</w:t>
      </w:r>
    </w:p>
    <w:p w14:paraId="6152A84A" w14:textId="1A1F50AA" w:rsidR="004F0017" w:rsidRDefault="7BAB0FB4" w:rsidP="7BAB0FB4">
      <w:pPr>
        <w:jc w:val="both"/>
      </w:pPr>
      <w:r w:rsidRPr="009237C9">
        <w:rPr>
          <w:rFonts w:asciiTheme="minorHAnsi" w:hAnsiTheme="minorHAnsi" w:cstheme="minorHAnsi"/>
          <w:sz w:val="26"/>
          <w:szCs w:val="26"/>
          <w:lang w:val="en-GB"/>
        </w:rPr>
        <w:t xml:space="preserve">            Working in this project was a roller coaster. We never knew if what we were doing was right and we had to study and do our research on everything at each step from designing, implementing the design, making it look like a decent application and making the application handle some real data. In my opinion, the PBL experience made me look at the course in a different way and made studying fun. It sure has its downsides as working on something you have no background on is something scary, but it taught me that however something might look hard to achieve, with hard work and dedication anything is possible. What I would do differently if I were to have this experience again is that I would ask our professor to give us tutorial sessions to understand the basics of each stage. Especially the navigation and database part because as easy as it is, the time spent on figuring out how it works was plenty</w:t>
      </w:r>
      <w:r w:rsidRPr="7BAB0FB4">
        <w:rPr>
          <w:sz w:val="26"/>
          <w:szCs w:val="26"/>
          <w:lang w:val="en-GB"/>
        </w:rPr>
        <w:t>.</w:t>
      </w:r>
    </w:p>
    <w:p w14:paraId="15048FF5" w14:textId="5E6A7BB7" w:rsidR="004F0017" w:rsidRDefault="004F0017" w:rsidP="7BAB0FB4">
      <w:pPr>
        <w:rPr>
          <w:rFonts w:ascii="Calibri" w:eastAsia="Calibri" w:hAnsi="Calibri" w:cs="Calibri"/>
        </w:rPr>
      </w:pPr>
    </w:p>
    <w:p w14:paraId="2D23BEC8" w14:textId="023C8885" w:rsidR="004F0017" w:rsidRDefault="004F0017" w:rsidP="002B2811">
      <w:pPr>
        <w:rPr>
          <w:rFonts w:asciiTheme="minorHAnsi" w:hAnsiTheme="minorHAnsi" w:cstheme="minorBidi"/>
        </w:rPr>
      </w:pPr>
    </w:p>
    <w:p w14:paraId="10DC79F2" w14:textId="60452C8C" w:rsidR="3CC6511B" w:rsidRDefault="3CC6511B" w:rsidP="3CC6511B">
      <w:pPr>
        <w:rPr>
          <w:rFonts w:asciiTheme="minorHAnsi" w:hAnsiTheme="minorHAnsi" w:cstheme="minorBidi"/>
        </w:rPr>
      </w:pPr>
      <w:r w:rsidRPr="3CC6511B">
        <w:rPr>
          <w:rFonts w:asciiTheme="minorHAnsi" w:hAnsiTheme="minorHAnsi" w:cstheme="minorBidi"/>
          <w:b/>
          <w:bCs/>
          <w:sz w:val="26"/>
          <w:szCs w:val="26"/>
          <w:lang w:val="en-GB"/>
        </w:rPr>
        <w:t>Islam Hamdi:</w:t>
      </w:r>
    </w:p>
    <w:p w14:paraId="17E9DA26" w14:textId="66E60904" w:rsidR="1229FA53" w:rsidRDefault="1229FA53" w:rsidP="39125C4D">
      <w:pPr>
        <w:ind w:firstLine="720"/>
        <w:jc w:val="both"/>
        <w:rPr>
          <w:rFonts w:asciiTheme="minorHAnsi" w:hAnsiTheme="minorHAnsi" w:cstheme="minorBidi"/>
          <w:sz w:val="26"/>
          <w:szCs w:val="26"/>
          <w:lang w:val="en-GB"/>
        </w:rPr>
      </w:pPr>
      <w:r w:rsidRPr="1229FA53">
        <w:rPr>
          <w:rFonts w:asciiTheme="minorHAnsi" w:hAnsiTheme="minorHAnsi" w:cstheme="minorBidi"/>
          <w:sz w:val="26"/>
          <w:szCs w:val="26"/>
          <w:lang w:val="en-GB"/>
        </w:rPr>
        <w:t xml:space="preserve">I won’t deny that I was quite pessimistic and afraid at the same time of this type of learning as I wasn’t prepared psychologically and mentally and I thought I am </w:t>
      </w:r>
      <w:r w:rsidR="2A691DBC" w:rsidRPr="2A691DBC">
        <w:rPr>
          <w:rFonts w:asciiTheme="minorHAnsi" w:hAnsiTheme="minorHAnsi" w:cstheme="minorBidi"/>
          <w:sz w:val="26"/>
          <w:szCs w:val="26"/>
          <w:lang w:val="en-GB"/>
        </w:rPr>
        <w:t xml:space="preserve">a </w:t>
      </w:r>
      <w:r w:rsidRPr="1229FA53">
        <w:rPr>
          <w:rFonts w:asciiTheme="minorHAnsi" w:hAnsiTheme="minorHAnsi" w:cstheme="minorBidi"/>
          <w:sz w:val="26"/>
          <w:szCs w:val="26"/>
          <w:lang w:val="en-GB"/>
        </w:rPr>
        <w:t xml:space="preserve">traditional learner deep down and this fact cannot be changed in me. I won’t deny also that I thought hundreds of times to quit and drop the course as I had little to no experience with most of the tools like GitHub, databases fundamentals, ER and Class diagrams, and many other things. In addition, I felt lonely because most of the students with me were seniors and </w:t>
      </w:r>
      <w:r w:rsidR="7538DF55" w:rsidRPr="7538DF55">
        <w:rPr>
          <w:rFonts w:asciiTheme="minorHAnsi" w:hAnsiTheme="minorHAnsi" w:cstheme="minorBidi"/>
          <w:sz w:val="26"/>
          <w:szCs w:val="26"/>
          <w:lang w:val="en-GB"/>
        </w:rPr>
        <w:t>had</w:t>
      </w:r>
      <w:r w:rsidRPr="1229FA53">
        <w:rPr>
          <w:rFonts w:asciiTheme="minorHAnsi" w:hAnsiTheme="minorHAnsi" w:cstheme="minorBidi"/>
          <w:sz w:val="26"/>
          <w:szCs w:val="26"/>
          <w:lang w:val="en-GB"/>
        </w:rPr>
        <w:t xml:space="preserve"> more experiences in the major than me. But then, lecture after lecture, lab after lab I gained confidence in myself and my abilities again, the same confidence I had when I registered this course with an ambition of learning how to develop my own applications that will make others’ lives easier and manageable. Project Based Learning (PBL) is simply a way to enhance </w:t>
      </w:r>
      <w:r w:rsidR="2A691DBC" w:rsidRPr="2A691DBC">
        <w:rPr>
          <w:rFonts w:asciiTheme="minorHAnsi" w:hAnsiTheme="minorHAnsi" w:cstheme="minorBidi"/>
          <w:sz w:val="26"/>
          <w:szCs w:val="26"/>
          <w:lang w:val="en-GB"/>
        </w:rPr>
        <w:t>students'</w:t>
      </w:r>
      <w:r w:rsidRPr="1229FA53">
        <w:rPr>
          <w:rFonts w:asciiTheme="minorHAnsi" w:hAnsiTheme="minorHAnsi" w:cstheme="minorBidi"/>
          <w:sz w:val="26"/>
          <w:szCs w:val="26"/>
          <w:lang w:val="en-GB"/>
        </w:rPr>
        <w:t xml:space="preserve"> curiosity and allow them to work through their learning instead of just ingesting the educational material spoon-fed to them, students have the opportunity to actually experience the journey of their learning and pass through all the ups and downs that they may encounter when they land a new job or be in charge of a project that they have no previous background in.</w:t>
      </w:r>
      <w:r w:rsidR="3CAEB1BD" w:rsidRPr="3CAEB1BD">
        <w:rPr>
          <w:rFonts w:asciiTheme="minorHAnsi" w:hAnsiTheme="minorHAnsi" w:cstheme="minorBidi"/>
          <w:sz w:val="26"/>
          <w:szCs w:val="26"/>
          <w:lang w:val="en-GB"/>
        </w:rPr>
        <w:t xml:space="preserve"> </w:t>
      </w:r>
      <w:r w:rsidR="73A2F8A9" w:rsidRPr="73A2F8A9">
        <w:rPr>
          <w:rFonts w:asciiTheme="minorHAnsi" w:hAnsiTheme="minorHAnsi" w:cstheme="minorBidi"/>
          <w:sz w:val="26"/>
          <w:szCs w:val="26"/>
          <w:lang w:val="en-GB"/>
        </w:rPr>
        <w:t xml:space="preserve">Lastly, if I </w:t>
      </w:r>
      <w:r w:rsidR="15398A2E" w:rsidRPr="15398A2E">
        <w:rPr>
          <w:rFonts w:asciiTheme="minorHAnsi" w:hAnsiTheme="minorHAnsi" w:cstheme="minorBidi"/>
          <w:sz w:val="26"/>
          <w:szCs w:val="26"/>
          <w:lang w:val="en-GB"/>
        </w:rPr>
        <w:t>was</w:t>
      </w:r>
      <w:r w:rsidR="73A2F8A9" w:rsidRPr="73A2F8A9">
        <w:rPr>
          <w:rFonts w:asciiTheme="minorHAnsi" w:hAnsiTheme="minorHAnsi" w:cstheme="minorBidi"/>
          <w:sz w:val="26"/>
          <w:szCs w:val="26"/>
          <w:lang w:val="en-GB"/>
        </w:rPr>
        <w:t xml:space="preserve"> to have this experience again</w:t>
      </w:r>
      <w:r w:rsidR="15398A2E" w:rsidRPr="15398A2E">
        <w:rPr>
          <w:rFonts w:asciiTheme="minorHAnsi" w:hAnsiTheme="minorHAnsi" w:cstheme="minorBidi"/>
          <w:sz w:val="26"/>
          <w:szCs w:val="26"/>
          <w:lang w:val="en-GB"/>
        </w:rPr>
        <w:t xml:space="preserve"> or if I had the chance to take another PBL course, </w:t>
      </w:r>
      <w:r w:rsidR="62B8933D" w:rsidRPr="62B8933D">
        <w:rPr>
          <w:rFonts w:asciiTheme="minorHAnsi" w:hAnsiTheme="minorHAnsi" w:cstheme="minorBidi"/>
          <w:sz w:val="26"/>
          <w:szCs w:val="26"/>
          <w:lang w:val="en-GB"/>
        </w:rPr>
        <w:t xml:space="preserve">I </w:t>
      </w:r>
      <w:r w:rsidR="79259A77" w:rsidRPr="79259A77">
        <w:rPr>
          <w:rFonts w:asciiTheme="minorHAnsi" w:hAnsiTheme="minorHAnsi" w:cstheme="minorBidi"/>
          <w:sz w:val="26"/>
          <w:szCs w:val="26"/>
          <w:lang w:val="en-GB"/>
        </w:rPr>
        <w:t xml:space="preserve">would </w:t>
      </w:r>
      <w:r w:rsidR="39125C4D" w:rsidRPr="39125C4D">
        <w:rPr>
          <w:rFonts w:asciiTheme="minorHAnsi" w:hAnsiTheme="minorHAnsi" w:cstheme="minorBidi"/>
          <w:sz w:val="26"/>
          <w:szCs w:val="26"/>
          <w:lang w:val="en-GB"/>
        </w:rPr>
        <w:t xml:space="preserve">manage my time efficiently and ensure that I am not taking many courses with the PBL one as this kind of courses need so much attention and time. Also, I will </w:t>
      </w:r>
      <w:r w:rsidR="79259A77" w:rsidRPr="79259A77">
        <w:rPr>
          <w:rFonts w:asciiTheme="minorHAnsi" w:hAnsiTheme="minorHAnsi" w:cstheme="minorBidi"/>
          <w:sz w:val="26"/>
          <w:szCs w:val="26"/>
          <w:lang w:val="en-GB"/>
        </w:rPr>
        <w:t xml:space="preserve">ask the Dr for </w:t>
      </w:r>
      <w:r w:rsidR="39125C4D" w:rsidRPr="39125C4D">
        <w:rPr>
          <w:rFonts w:asciiTheme="minorHAnsi" w:hAnsiTheme="minorHAnsi" w:cstheme="minorBidi"/>
          <w:sz w:val="26"/>
          <w:szCs w:val="26"/>
          <w:lang w:val="en-GB"/>
        </w:rPr>
        <w:t>small assignments or do some exercises by my own apart from the project itself and ask the Dr to correct it for me so I can make sure I am on the right page. And not to mention as one of my friends said, to emphasize the importance of keeping the team updated with what we are working and effective communication.</w:t>
      </w:r>
    </w:p>
    <w:p w14:paraId="49FD9CB0" w14:textId="517FA605" w:rsidR="1229FA53" w:rsidRDefault="1229FA53" w:rsidP="39125C4D">
      <w:pPr>
        <w:jc w:val="both"/>
        <w:rPr>
          <w:rFonts w:asciiTheme="minorHAnsi" w:hAnsiTheme="minorHAnsi" w:cstheme="minorBidi"/>
          <w:sz w:val="26"/>
          <w:szCs w:val="26"/>
          <w:lang w:val="en-GB"/>
        </w:rPr>
      </w:pPr>
    </w:p>
    <w:p w14:paraId="0DC485ED" w14:textId="75097A4B" w:rsidR="00D94048" w:rsidRDefault="002B2811" w:rsidP="001F2E5C">
      <w:pPr>
        <w:pStyle w:val="Heading1"/>
        <w:rPr>
          <w:rFonts w:asciiTheme="minorHAnsi" w:hAnsiTheme="minorHAnsi" w:cstheme="minorHAnsi"/>
        </w:rPr>
      </w:pPr>
      <w:bookmarkStart w:id="9" w:name="_Toc118566898"/>
      <w:r w:rsidRPr="00F14ED0">
        <w:rPr>
          <w:rFonts w:asciiTheme="minorHAnsi" w:hAnsiTheme="minorHAnsi" w:cstheme="minorHAnsi"/>
        </w:rPr>
        <w:lastRenderedPageBreak/>
        <w:t>Resources</w:t>
      </w:r>
      <w:bookmarkEnd w:id="9"/>
    </w:p>
    <w:p w14:paraId="40E0EE69" w14:textId="77777777" w:rsidR="00D94048" w:rsidRPr="00D94048" w:rsidRDefault="00D94048" w:rsidP="00D94048">
      <w:pPr>
        <w:rPr>
          <w:rFonts w:asciiTheme="minorHAnsi" w:hAnsiTheme="minorHAnsi" w:cstheme="minorHAnsi"/>
        </w:rPr>
      </w:pPr>
      <w:r>
        <w:rPr>
          <w:rFonts w:asciiTheme="minorHAnsi" w:hAnsiTheme="minorHAnsi" w:cstheme="minorHAnsi"/>
        </w:rPr>
        <w:t xml:space="preserve">[1] </w:t>
      </w:r>
      <w:r w:rsidRPr="00D94048">
        <w:rPr>
          <w:rFonts w:asciiTheme="minorHAnsi" w:hAnsiTheme="minorHAnsi" w:cstheme="minorHAnsi"/>
          <w:i/>
          <w:iCs/>
        </w:rPr>
        <w:t>Adobe XD | Fast &amp; Powerful UI/UX Design &amp; Collaboration Tool</w:t>
      </w:r>
      <w:r w:rsidRPr="00D94048">
        <w:rPr>
          <w:rFonts w:asciiTheme="minorHAnsi" w:hAnsiTheme="minorHAnsi" w:cstheme="minorHAnsi"/>
        </w:rPr>
        <w:t xml:space="preserve"> (no date). Available at: https://www.adobe.com/mena_en/products/xd.html (Accessed: November 1, 2022). </w:t>
      </w:r>
    </w:p>
    <w:p w14:paraId="5D4509DE" w14:textId="77777777" w:rsidR="00D94048" w:rsidRDefault="00D94048" w:rsidP="002B2811">
      <w:pPr>
        <w:rPr>
          <w:rFonts w:asciiTheme="minorHAnsi" w:hAnsiTheme="minorHAnsi" w:cstheme="minorHAnsi"/>
        </w:rPr>
      </w:pPr>
    </w:p>
    <w:p w14:paraId="50D8178C" w14:textId="77777777" w:rsidR="00D94048" w:rsidRPr="00D94048" w:rsidRDefault="00D94048" w:rsidP="00D94048">
      <w:pPr>
        <w:rPr>
          <w:rFonts w:asciiTheme="minorHAnsi" w:hAnsiTheme="minorHAnsi" w:cstheme="minorHAnsi"/>
        </w:rPr>
      </w:pPr>
      <w:r>
        <w:rPr>
          <w:rFonts w:asciiTheme="minorHAnsi" w:hAnsiTheme="minorHAnsi" w:cstheme="minorHAnsi"/>
        </w:rPr>
        <w:t xml:space="preserve">[2] </w:t>
      </w:r>
      <w:r w:rsidRPr="00D94048">
        <w:rPr>
          <w:rFonts w:asciiTheme="minorHAnsi" w:hAnsiTheme="minorHAnsi" w:cstheme="minorHAnsi"/>
          <w:i/>
          <w:iCs/>
        </w:rPr>
        <w:t>Free design tool: Presentations, video, social media | CANVA</w:t>
      </w:r>
      <w:r w:rsidRPr="00D94048">
        <w:rPr>
          <w:rFonts w:asciiTheme="minorHAnsi" w:hAnsiTheme="minorHAnsi" w:cstheme="minorHAnsi"/>
        </w:rPr>
        <w:t xml:space="preserve"> (no date). Available at: https://www.canva.com/en_au/ (Accessed: November 1, 2022). </w:t>
      </w:r>
    </w:p>
    <w:p w14:paraId="19A2A844" w14:textId="77777777" w:rsidR="00D94048" w:rsidRDefault="00D94048" w:rsidP="002B2811">
      <w:pPr>
        <w:rPr>
          <w:rFonts w:asciiTheme="minorHAnsi" w:hAnsiTheme="minorHAnsi" w:cstheme="minorHAnsi"/>
        </w:rPr>
      </w:pPr>
    </w:p>
    <w:p w14:paraId="41C4B9C0" w14:textId="77777777" w:rsidR="00D94048" w:rsidRPr="00D94048" w:rsidRDefault="00D94048" w:rsidP="00D94048">
      <w:pPr>
        <w:rPr>
          <w:rFonts w:asciiTheme="minorHAnsi" w:hAnsiTheme="minorHAnsi" w:cstheme="minorHAnsi"/>
        </w:rPr>
      </w:pPr>
      <w:r>
        <w:rPr>
          <w:rFonts w:asciiTheme="minorHAnsi" w:hAnsiTheme="minorHAnsi" w:cstheme="minorHAnsi"/>
        </w:rPr>
        <w:t xml:space="preserve">[3] </w:t>
      </w:r>
      <w:r w:rsidRPr="00D94048">
        <w:rPr>
          <w:rFonts w:asciiTheme="minorHAnsi" w:hAnsiTheme="minorHAnsi" w:cstheme="minorHAnsi"/>
          <w:i/>
          <w:iCs/>
        </w:rPr>
        <w:t>Android Kotlin Basics in Kotlin  :   Android Basics in Kotlin - intro  :   android developers</w:t>
      </w:r>
      <w:r w:rsidRPr="00D94048">
        <w:rPr>
          <w:rFonts w:asciiTheme="minorHAnsi" w:hAnsiTheme="minorHAnsi" w:cstheme="minorHAnsi"/>
        </w:rPr>
        <w:t xml:space="preserve"> (2020) </w:t>
      </w:r>
      <w:r w:rsidRPr="00D94048">
        <w:rPr>
          <w:rFonts w:asciiTheme="minorHAnsi" w:hAnsiTheme="minorHAnsi" w:cstheme="minorHAnsi"/>
          <w:i/>
          <w:iCs/>
        </w:rPr>
        <w:t>Android Developers</w:t>
      </w:r>
      <w:r w:rsidRPr="00D94048">
        <w:rPr>
          <w:rFonts w:asciiTheme="minorHAnsi" w:hAnsiTheme="minorHAnsi" w:cstheme="minorHAnsi"/>
        </w:rPr>
        <w:t xml:space="preserve">. Available at: https://developer.android.com/courses/android-basics-kotlin/unit-1 (Accessed: November 1, 2022). </w:t>
      </w:r>
    </w:p>
    <w:p w14:paraId="6BCCD286" w14:textId="77777777" w:rsidR="00D94048" w:rsidRDefault="00D94048" w:rsidP="002B2811">
      <w:pPr>
        <w:rPr>
          <w:rFonts w:asciiTheme="minorHAnsi" w:hAnsiTheme="minorHAnsi" w:cstheme="minorHAnsi"/>
        </w:rPr>
      </w:pPr>
    </w:p>
    <w:p w14:paraId="0968104A" w14:textId="77777777" w:rsidR="00D94048" w:rsidRPr="00D94048" w:rsidRDefault="00D94048" w:rsidP="00D94048">
      <w:pPr>
        <w:rPr>
          <w:rFonts w:asciiTheme="minorHAnsi" w:hAnsiTheme="minorHAnsi" w:cstheme="minorHAnsi"/>
        </w:rPr>
      </w:pPr>
      <w:r>
        <w:rPr>
          <w:rFonts w:asciiTheme="minorHAnsi" w:hAnsiTheme="minorHAnsi" w:cstheme="minorHAnsi"/>
        </w:rPr>
        <w:t xml:space="preserve">[4] </w:t>
      </w:r>
      <w:r w:rsidRPr="00D94048">
        <w:rPr>
          <w:rFonts w:asciiTheme="minorHAnsi" w:hAnsiTheme="minorHAnsi" w:cstheme="minorHAnsi"/>
          <w:i/>
          <w:iCs/>
        </w:rPr>
        <w:t>Get started with Jetpack Compose  :   android developers</w:t>
      </w:r>
      <w:r w:rsidRPr="00D94048">
        <w:rPr>
          <w:rFonts w:asciiTheme="minorHAnsi" w:hAnsiTheme="minorHAnsi" w:cstheme="minorHAnsi"/>
        </w:rPr>
        <w:t xml:space="preserve"> (no date) </w:t>
      </w:r>
      <w:r w:rsidRPr="00D94048">
        <w:rPr>
          <w:rFonts w:asciiTheme="minorHAnsi" w:hAnsiTheme="minorHAnsi" w:cstheme="minorHAnsi"/>
          <w:i/>
          <w:iCs/>
        </w:rPr>
        <w:t>Android Developers</w:t>
      </w:r>
      <w:r w:rsidRPr="00D94048">
        <w:rPr>
          <w:rFonts w:asciiTheme="minorHAnsi" w:hAnsiTheme="minorHAnsi" w:cstheme="minorHAnsi"/>
        </w:rPr>
        <w:t xml:space="preserve">. Available at: https://developer.android.com/jetpack/compose/documentation (Accessed: November 1, 2022). </w:t>
      </w:r>
    </w:p>
    <w:p w14:paraId="36B37AF4" w14:textId="08C35CC2" w:rsidR="002B2811" w:rsidRDefault="002B2811" w:rsidP="002B2811">
      <w:pPr>
        <w:rPr>
          <w:rFonts w:asciiTheme="minorHAnsi" w:hAnsiTheme="minorHAnsi" w:cstheme="minorHAnsi"/>
        </w:rPr>
      </w:pPr>
    </w:p>
    <w:p w14:paraId="21F9729D" w14:textId="50FBC74B" w:rsidR="002A62A8" w:rsidRPr="00C57700" w:rsidRDefault="39125C4D" w:rsidP="00C57700">
      <w:pPr>
        <w:pStyle w:val="NormalWeb"/>
        <w:ind w:left="567" w:hanging="567"/>
        <w:rPr>
          <w:lang w:eastAsia="en-US"/>
        </w:rPr>
      </w:pPr>
      <w:r w:rsidRPr="39125C4D">
        <w:rPr>
          <w:rFonts w:asciiTheme="minorHAnsi" w:hAnsiTheme="minorHAnsi" w:cstheme="minorBidi"/>
        </w:rPr>
        <w:t>[5]</w:t>
      </w:r>
      <w:r>
        <w:t xml:space="preserve"> </w:t>
      </w:r>
      <w:hyperlink r:id="rId77">
        <w:r w:rsidRPr="39125C4D">
          <w:rPr>
            <w:rStyle w:val="Hyperlink"/>
          </w:rPr>
          <w:t>https://medium.com/@openflutterproject/open-flutter-project-user-profile-in-e-commerce-app-941b8c53a9</w:t>
        </w:r>
      </w:hyperlink>
    </w:p>
    <w:p w14:paraId="49E83A16" w14:textId="0460E9D2" w:rsidR="00C57700" w:rsidRDefault="00C57700" w:rsidP="39125C4D">
      <w:pPr>
        <w:rPr>
          <w:rFonts w:asciiTheme="minorHAnsi" w:hAnsiTheme="minorHAnsi" w:cstheme="minorBidi"/>
        </w:rPr>
      </w:pPr>
    </w:p>
    <w:p w14:paraId="40CD8116" w14:textId="24290DBA" w:rsidR="00C57700" w:rsidRDefault="170F6503" w:rsidP="170F6503">
      <w:pPr>
        <w:rPr>
          <w:rFonts w:ascii="Calibri" w:eastAsia="Calibri" w:hAnsi="Calibri" w:cs="Calibri"/>
        </w:rPr>
      </w:pPr>
      <w:r w:rsidRPr="170F6503">
        <w:rPr>
          <w:rFonts w:asciiTheme="minorHAnsi" w:hAnsiTheme="minorHAnsi" w:cstheme="minorBidi"/>
        </w:rPr>
        <w:t xml:space="preserve">[6] </w:t>
      </w:r>
      <w:r w:rsidR="57D6F43F" w:rsidRPr="57D6F43F">
        <w:rPr>
          <w:rFonts w:asciiTheme="minorHAnsi" w:hAnsiTheme="minorHAnsi" w:cstheme="minorBidi"/>
        </w:rPr>
        <w:t>Stevdza-Sam</w:t>
      </w:r>
      <w:r w:rsidR="24B21CCB" w:rsidRPr="24B21CCB">
        <w:rPr>
          <w:rFonts w:asciiTheme="minorHAnsi" w:hAnsiTheme="minorHAnsi" w:cstheme="minorBidi"/>
        </w:rPr>
        <w:t xml:space="preserve">. </w:t>
      </w:r>
      <w:r w:rsidR="4887C7BC" w:rsidRPr="4887C7BC">
        <w:rPr>
          <w:rFonts w:asciiTheme="minorHAnsi" w:hAnsiTheme="minorHAnsi" w:cstheme="minorBidi"/>
        </w:rPr>
        <w:t xml:space="preserve">(2021, </w:t>
      </w:r>
      <w:r w:rsidR="24B21CCB" w:rsidRPr="24B21CCB">
        <w:rPr>
          <w:rFonts w:asciiTheme="minorHAnsi" w:hAnsiTheme="minorHAnsi" w:cstheme="minorBidi"/>
        </w:rPr>
        <w:t>November</w:t>
      </w:r>
      <w:r w:rsidR="4887C7BC" w:rsidRPr="4887C7BC">
        <w:rPr>
          <w:rFonts w:asciiTheme="minorHAnsi" w:hAnsiTheme="minorHAnsi" w:cstheme="minorBidi"/>
        </w:rPr>
        <w:t xml:space="preserve"> 5</w:t>
      </w:r>
      <w:r w:rsidR="18507017" w:rsidRPr="18507017">
        <w:rPr>
          <w:rFonts w:asciiTheme="minorHAnsi" w:hAnsiTheme="minorHAnsi" w:cstheme="minorBidi"/>
        </w:rPr>
        <w:t xml:space="preserve">). </w:t>
      </w:r>
      <w:r w:rsidRPr="6E875DD6">
        <w:rPr>
          <w:rFonts w:asciiTheme="minorHAnsi" w:hAnsiTheme="minorHAnsi" w:cstheme="minorBidi"/>
          <w:i/>
          <w:iCs/>
        </w:rPr>
        <w:t>Search Widget/App Bar with Jetpack Compose</w:t>
      </w:r>
      <w:r w:rsidR="6E875DD6" w:rsidRPr="6E875DD6">
        <w:rPr>
          <w:rFonts w:asciiTheme="minorHAnsi" w:hAnsiTheme="minorHAnsi" w:cstheme="minorBidi"/>
          <w:i/>
          <w:iCs/>
        </w:rPr>
        <w:t xml:space="preserve">. </w:t>
      </w:r>
      <w:r w:rsidR="6E875DD6" w:rsidRPr="6E875DD6">
        <w:rPr>
          <w:rFonts w:ascii="Calibri" w:eastAsia="Calibri" w:hAnsi="Calibri" w:cs="Calibri"/>
        </w:rPr>
        <w:t>YouTube</w:t>
      </w:r>
      <w:r w:rsidR="6E875DD6" w:rsidRPr="6E875DD6">
        <w:rPr>
          <w:rFonts w:ascii="Calibri" w:eastAsia="Calibri" w:hAnsi="Calibri" w:cs="Calibri"/>
          <w:color w:val="202F66"/>
        </w:rPr>
        <w:t>. https://www.youtube.com/watch?v=3oXBnM6fZj0</w:t>
      </w:r>
    </w:p>
    <w:p w14:paraId="1EA55DD2" w14:textId="37087803" w:rsidR="39125C4D" w:rsidRDefault="39125C4D" w:rsidP="39125C4D">
      <w:pPr>
        <w:rPr>
          <w:rFonts w:asciiTheme="minorHAnsi" w:hAnsiTheme="minorHAnsi" w:cstheme="minorBidi"/>
        </w:rPr>
      </w:pPr>
      <w:bookmarkStart w:id="10" w:name="_Toc118566899"/>
    </w:p>
    <w:p w14:paraId="504A59CF" w14:textId="7FBBEFC8" w:rsidR="2E715D25" w:rsidRDefault="2E715D25" w:rsidP="2E715D25">
      <w:pPr>
        <w:rPr>
          <w:rFonts w:eastAsia="Calibri"/>
        </w:rPr>
      </w:pPr>
      <w:r w:rsidRPr="2E715D25">
        <w:rPr>
          <w:rFonts w:asciiTheme="minorHAnsi" w:hAnsiTheme="minorHAnsi" w:cstheme="minorBidi"/>
        </w:rPr>
        <w:t>[7] Stevdza-Sam. (2022, June 4).</w:t>
      </w:r>
      <w:r w:rsidRPr="2E715D25">
        <w:rPr>
          <w:rFonts w:asciiTheme="minorHAnsi" w:hAnsiTheme="minorHAnsi" w:cstheme="minorBidi"/>
          <w:i/>
          <w:iCs/>
        </w:rPr>
        <w:t xml:space="preserve"> Add a Hyperlink within a Text using Jetpack Compose | Android Studio Tutorial. </w:t>
      </w:r>
      <w:r w:rsidRPr="2E715D25">
        <w:rPr>
          <w:rFonts w:ascii="Calibri" w:eastAsia="Calibri" w:hAnsi="Calibri" w:cs="Calibri"/>
        </w:rPr>
        <w:t>YouTube</w:t>
      </w:r>
      <w:r w:rsidRPr="2E715D25">
        <w:rPr>
          <w:rFonts w:ascii="Calibri" w:eastAsia="Calibri" w:hAnsi="Calibri" w:cs="Calibri"/>
          <w:color w:val="202F66"/>
        </w:rPr>
        <w:t xml:space="preserve">. </w:t>
      </w:r>
      <w:hyperlink r:id="rId78">
        <w:r w:rsidRPr="2E715D25">
          <w:rPr>
            <w:rStyle w:val="Hyperlink"/>
            <w:rFonts w:ascii="Calibri" w:eastAsia="Calibri" w:hAnsi="Calibri" w:cs="Calibri"/>
          </w:rPr>
          <w:t>Add a Hyperlink within a Text using Jetpack Compose | Android Studio Tutorial</w:t>
        </w:r>
      </w:hyperlink>
    </w:p>
    <w:p w14:paraId="629E576C" w14:textId="7FBBEFC8" w:rsidR="1A2AABA2" w:rsidRDefault="1A2AABA2" w:rsidP="1A2AABA2">
      <w:pPr>
        <w:rPr>
          <w:rFonts w:ascii="Calibri" w:eastAsia="Calibri" w:hAnsi="Calibri" w:cs="Calibri"/>
        </w:rPr>
      </w:pPr>
    </w:p>
    <w:p w14:paraId="021BDCA0" w14:textId="2FC4AB4D" w:rsidR="1A2AABA2" w:rsidRDefault="12297F81" w:rsidP="1A2AABA2">
      <w:pPr>
        <w:rPr>
          <w:rFonts w:eastAsia="Calibri"/>
        </w:rPr>
      </w:pPr>
      <w:r w:rsidRPr="12297F81">
        <w:rPr>
          <w:rFonts w:ascii="Calibri" w:eastAsia="Calibri" w:hAnsi="Calibri" w:cs="Calibri"/>
          <w:color w:val="000000" w:themeColor="text1"/>
        </w:rPr>
        <w:t xml:space="preserve">[8] </w:t>
      </w:r>
      <w:r w:rsidR="3ADF4D7D" w:rsidRPr="3ADF4D7D">
        <w:rPr>
          <w:rFonts w:ascii="Calibri" w:eastAsia="Calibri" w:hAnsi="Calibri" w:cs="Calibri"/>
          <w:color w:val="000000" w:themeColor="text1"/>
        </w:rPr>
        <w:t>Privacy Policy for Ozel:</w:t>
      </w:r>
      <w:r w:rsidRPr="12297F81">
        <w:rPr>
          <w:rFonts w:ascii="Calibri" w:eastAsia="Calibri" w:hAnsi="Calibri" w:cs="Calibri"/>
          <w:color w:val="000000" w:themeColor="text1"/>
        </w:rPr>
        <w:t xml:space="preserve"> </w:t>
      </w:r>
      <w:hyperlink r:id="rId79">
        <w:r w:rsidRPr="12297F81">
          <w:rPr>
            <w:rStyle w:val="Hyperlink"/>
            <w:rFonts w:ascii="Calibri" w:eastAsia="Calibri" w:hAnsi="Calibri" w:cs="Calibri"/>
          </w:rPr>
          <w:t>https://www.freeprivacypolicy.com/live/22a8d531-0979-4ac4-babb-443e78487bc3</w:t>
        </w:r>
      </w:hyperlink>
    </w:p>
    <w:p w14:paraId="5A1462B5" w14:textId="6D1C16CC" w:rsidR="2E715D25" w:rsidRDefault="2E715D25" w:rsidP="2E715D25">
      <w:pPr>
        <w:rPr>
          <w:rFonts w:ascii="Calibri" w:eastAsia="Calibri" w:hAnsi="Calibri" w:cs="Calibri"/>
          <w:color w:val="202F66"/>
        </w:rPr>
      </w:pPr>
    </w:p>
    <w:p w14:paraId="5D352D5B" w14:textId="2515C412" w:rsidR="3ADF4D7D" w:rsidRDefault="4D34B0F7" w:rsidP="3ADF4D7D">
      <w:r w:rsidRPr="4D34B0F7">
        <w:rPr>
          <w:rFonts w:ascii="Calibri" w:eastAsia="Calibri" w:hAnsi="Calibri" w:cs="Calibri"/>
          <w:color w:val="000000" w:themeColor="text1"/>
        </w:rPr>
        <w:t xml:space="preserve">[9] </w:t>
      </w:r>
      <w:r w:rsidR="53FF1C6F" w:rsidRPr="53FF1C6F">
        <w:rPr>
          <w:rFonts w:ascii="Calibri" w:eastAsia="Calibri" w:hAnsi="Calibri" w:cs="Calibri"/>
          <w:color w:val="000000" w:themeColor="text1"/>
        </w:rPr>
        <w:t>Geeksforgeek.</w:t>
      </w:r>
      <w:r w:rsidRPr="4D34B0F7">
        <w:rPr>
          <w:rFonts w:ascii="Calibri" w:eastAsia="Calibri" w:hAnsi="Calibri" w:cs="Calibri"/>
          <w:color w:val="000000" w:themeColor="text1"/>
        </w:rPr>
        <w:t xml:space="preserve"> (2022, </w:t>
      </w:r>
      <w:r w:rsidR="53FF1C6F" w:rsidRPr="53FF1C6F">
        <w:rPr>
          <w:rFonts w:ascii="Calibri" w:eastAsia="Calibri" w:hAnsi="Calibri" w:cs="Calibri"/>
          <w:color w:val="000000" w:themeColor="text1"/>
        </w:rPr>
        <w:t>July</w:t>
      </w:r>
      <w:r w:rsidRPr="4D34B0F7">
        <w:rPr>
          <w:rFonts w:ascii="Calibri" w:eastAsia="Calibri" w:hAnsi="Calibri" w:cs="Calibri"/>
          <w:color w:val="000000" w:themeColor="text1"/>
        </w:rPr>
        <w:t xml:space="preserve"> 28).</w:t>
      </w:r>
      <w:r w:rsidR="4719A8FB" w:rsidRPr="36B047C8">
        <w:rPr>
          <w:rFonts w:ascii="Calibri" w:eastAsia="Calibri" w:hAnsi="Calibri" w:cs="Calibri"/>
          <w:color w:val="000000" w:themeColor="text1"/>
        </w:rPr>
        <w:t xml:space="preserve"> </w:t>
      </w:r>
      <w:r w:rsidR="4719A8FB" w:rsidRPr="36B047C8">
        <w:rPr>
          <w:rFonts w:ascii="Calibri" w:eastAsia="Calibri" w:hAnsi="Calibri" w:cs="Calibri"/>
          <w:i/>
          <w:iCs/>
          <w:color w:val="000000" w:themeColor="text1"/>
        </w:rPr>
        <w:t xml:space="preserve">Icon Toggle </w:t>
      </w:r>
      <w:r w:rsidR="7085980E" w:rsidRPr="36B047C8">
        <w:rPr>
          <w:rFonts w:ascii="Calibri" w:eastAsia="Calibri" w:hAnsi="Calibri" w:cs="Calibri"/>
          <w:i/>
          <w:iCs/>
          <w:color w:val="000000" w:themeColor="text1"/>
        </w:rPr>
        <w:t>Button in Android using Jetpack Compose</w:t>
      </w:r>
      <w:r w:rsidR="5F6615C4" w:rsidRPr="5F6615C4">
        <w:rPr>
          <w:rFonts w:ascii="Calibri" w:eastAsia="Calibri" w:hAnsi="Calibri" w:cs="Calibri"/>
          <w:color w:val="000000" w:themeColor="text1"/>
        </w:rPr>
        <w:t xml:space="preserve">. </w:t>
      </w:r>
      <w:r w:rsidR="53FF1C6F" w:rsidRPr="53FF1C6F">
        <w:rPr>
          <w:rFonts w:ascii="Calibri" w:eastAsia="Calibri" w:hAnsi="Calibri" w:cs="Calibri"/>
          <w:color w:val="000000" w:themeColor="text1"/>
        </w:rPr>
        <w:t>Geeksforgeek.</w:t>
      </w:r>
      <w:r w:rsidR="4719A8FB" w:rsidRPr="4719A8FB">
        <w:rPr>
          <w:rFonts w:ascii="Calibri" w:eastAsia="Calibri" w:hAnsi="Calibri" w:cs="Calibri"/>
          <w:color w:val="000000" w:themeColor="text1"/>
        </w:rPr>
        <w:t xml:space="preserve"> </w:t>
      </w:r>
      <w:hyperlink r:id="rId80">
        <w:r w:rsidR="4719A8FB" w:rsidRPr="4719A8FB">
          <w:rPr>
            <w:rStyle w:val="Hyperlink"/>
            <w:rFonts w:ascii="Calibri" w:eastAsia="Calibri" w:hAnsi="Calibri" w:cs="Calibri"/>
          </w:rPr>
          <w:t>https://www.geeksforgeeks.org/icon-toggle-button-in-android-using-jetpack-compose/</w:t>
        </w:r>
      </w:hyperlink>
    </w:p>
    <w:p w14:paraId="5A4732E2" w14:textId="64E9BF44" w:rsidR="39125C4D" w:rsidRDefault="11350EEB" w:rsidP="11350EEB">
      <w:pPr>
        <w:rPr>
          <w:rFonts w:ascii="Calibri" w:eastAsia="Calibri" w:hAnsi="Calibri" w:cs="Calibri"/>
          <w:i/>
          <w:iCs/>
          <w:color w:val="000000" w:themeColor="text1"/>
        </w:rPr>
      </w:pPr>
      <w:r w:rsidRPr="11350EEB">
        <w:rPr>
          <w:rFonts w:ascii="Calibri" w:eastAsia="Calibri" w:hAnsi="Calibri" w:cs="Calibri"/>
          <w:color w:val="000000" w:themeColor="text1"/>
        </w:rPr>
        <w:t xml:space="preserve">[10] Your Developer Here. (). </w:t>
      </w:r>
      <w:r w:rsidRPr="11350EEB">
        <w:rPr>
          <w:rFonts w:ascii="Calibri" w:eastAsia="Calibri" w:hAnsi="Calibri" w:cs="Calibri"/>
          <w:i/>
          <w:iCs/>
          <w:color w:val="000000" w:themeColor="text1"/>
        </w:rPr>
        <w:t>how to change app icon in android studio. https://www.youtube.com/shorts/FJ3rEVYFzWs</w:t>
      </w:r>
    </w:p>
    <w:p w14:paraId="4BCE5B4B" w14:textId="64E9BF44" w:rsidR="39125C4D" w:rsidRDefault="39125C4D" w:rsidP="11350EEB">
      <w:pPr>
        <w:rPr>
          <w:del w:id="11" w:author="Raghad Aqel"/>
          <w:rFonts w:ascii="Calibri" w:eastAsia="Calibri" w:hAnsi="Calibri" w:cs="Calibri"/>
          <w:color w:val="000000" w:themeColor="text1"/>
        </w:rPr>
      </w:pPr>
    </w:p>
    <w:p w14:paraId="13F1856C" w14:textId="26821DA1" w:rsidR="39125C4D" w:rsidRDefault="39125C4D" w:rsidP="39125C4D">
      <w:pPr>
        <w:rPr>
          <w:rFonts w:ascii="Calibri" w:eastAsia="Calibri" w:hAnsi="Calibri" w:cs="Calibri"/>
          <w:color w:val="000000" w:themeColor="text1"/>
        </w:rPr>
      </w:pPr>
    </w:p>
    <w:p w14:paraId="1C18EDB5" w14:textId="77777777" w:rsidR="00956690" w:rsidRDefault="00956690" w:rsidP="39125C4D">
      <w:pPr>
        <w:rPr>
          <w:rFonts w:asciiTheme="minorHAnsi" w:hAnsiTheme="minorHAnsi" w:cstheme="minorBidi"/>
        </w:rPr>
      </w:pPr>
    </w:p>
    <w:p w14:paraId="6A2DAB8B" w14:textId="1AB0FCCE" w:rsidR="39125C4D" w:rsidRDefault="39125C4D" w:rsidP="39125C4D">
      <w:pPr>
        <w:rPr>
          <w:rFonts w:asciiTheme="minorHAnsi" w:hAnsiTheme="minorHAnsi" w:cstheme="minorBidi"/>
        </w:rPr>
      </w:pPr>
    </w:p>
    <w:p w14:paraId="09154F3A" w14:textId="77777777" w:rsidR="00C57700" w:rsidRDefault="00C57700" w:rsidP="00C57700">
      <w:pPr>
        <w:rPr>
          <w:lang w:eastAsia="en-US"/>
        </w:rPr>
      </w:pPr>
    </w:p>
    <w:p w14:paraId="04B61D77" w14:textId="77777777" w:rsidR="00B20ECE" w:rsidRDefault="00B20ECE" w:rsidP="002B2811">
      <w:pPr>
        <w:pStyle w:val="Heading1"/>
        <w:rPr>
          <w:rFonts w:asciiTheme="minorHAnsi" w:hAnsiTheme="minorHAnsi" w:cstheme="minorHAnsi"/>
        </w:rPr>
      </w:pPr>
    </w:p>
    <w:p w14:paraId="37FC9E20" w14:textId="77777777" w:rsidR="00B20ECE" w:rsidRDefault="00B20ECE" w:rsidP="002B2811">
      <w:pPr>
        <w:pStyle w:val="Heading1"/>
        <w:rPr>
          <w:rFonts w:asciiTheme="minorHAnsi" w:hAnsiTheme="minorHAnsi" w:cstheme="minorHAnsi"/>
        </w:rPr>
      </w:pPr>
    </w:p>
    <w:p w14:paraId="3A106CD3" w14:textId="77777777" w:rsidR="00956690" w:rsidRDefault="00956690" w:rsidP="00956690">
      <w:pPr>
        <w:rPr>
          <w:lang w:eastAsia="en-US"/>
        </w:rPr>
      </w:pPr>
    </w:p>
    <w:p w14:paraId="5BEF3784" w14:textId="77777777" w:rsidR="00956690" w:rsidRDefault="00956690" w:rsidP="00956690">
      <w:pPr>
        <w:rPr>
          <w:lang w:eastAsia="en-US"/>
        </w:rPr>
      </w:pPr>
    </w:p>
    <w:p w14:paraId="26174361" w14:textId="77777777" w:rsidR="00956690" w:rsidRDefault="00956690" w:rsidP="00956690">
      <w:pPr>
        <w:rPr>
          <w:lang w:eastAsia="en-US"/>
        </w:rPr>
      </w:pPr>
    </w:p>
    <w:p w14:paraId="1178DC1A" w14:textId="77777777" w:rsidR="00956690" w:rsidRDefault="00956690" w:rsidP="00956690">
      <w:pPr>
        <w:rPr>
          <w:lang w:eastAsia="en-US"/>
        </w:rPr>
      </w:pPr>
    </w:p>
    <w:p w14:paraId="1E80A268" w14:textId="3847DD2B" w:rsidR="002B2811" w:rsidRPr="00F14ED0" w:rsidRDefault="002B2811" w:rsidP="002B2811">
      <w:pPr>
        <w:pStyle w:val="Heading1"/>
        <w:rPr>
          <w:rFonts w:asciiTheme="minorHAnsi" w:hAnsiTheme="minorHAnsi" w:cstheme="minorHAnsi"/>
        </w:rPr>
      </w:pPr>
      <w:r w:rsidRPr="00F14ED0">
        <w:rPr>
          <w:rFonts w:asciiTheme="minorHAnsi" w:hAnsiTheme="minorHAnsi" w:cstheme="minorHAnsi"/>
        </w:rPr>
        <w:t>Appendix A: Json Files</w:t>
      </w:r>
      <w:bookmarkEnd w:id="10"/>
    </w:p>
    <w:p w14:paraId="257EE7B5" w14:textId="77777777" w:rsidR="002B2811" w:rsidRPr="00F14ED0" w:rsidRDefault="002B2811" w:rsidP="002B2811">
      <w:pPr>
        <w:rPr>
          <w:rFonts w:asciiTheme="minorHAnsi" w:hAnsiTheme="minorHAnsi" w:cstheme="minorHAnsi"/>
        </w:rPr>
      </w:pPr>
    </w:p>
    <w:p w14:paraId="23ADF5A8" w14:textId="58554ED4" w:rsidR="00E42DA3" w:rsidRPr="00F14ED0" w:rsidRDefault="00AD4236" w:rsidP="002B2811">
      <w:pPr>
        <w:rPr>
          <w:rFonts w:asciiTheme="minorHAnsi" w:hAnsiTheme="minorHAnsi" w:cstheme="minorHAnsi"/>
        </w:rPr>
      </w:pPr>
      <w:r w:rsidRPr="00F14ED0">
        <w:rPr>
          <w:rFonts w:asciiTheme="minorHAnsi" w:hAnsiTheme="minorHAnsi" w:cstheme="minorHAnsi"/>
        </w:rPr>
        <w:t>Users.json</w:t>
      </w:r>
    </w:p>
    <w:p w14:paraId="316C1C63" w14:textId="77777777" w:rsidR="00AD4236" w:rsidRDefault="00AD4236" w:rsidP="002B2811"/>
    <w:p w14:paraId="34296BD9" w14:textId="77777777" w:rsidR="00AD4236" w:rsidRPr="00AD4236" w:rsidRDefault="00AD4236" w:rsidP="00AD42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en-US"/>
        </w:rPr>
      </w:pP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1</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"admin"</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"admin@gmail.com"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"admin"</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"Admin"</w:t>
      </w:r>
      <w:r w:rsidRPr="00AD4236">
        <w:rPr>
          <w:rFonts w:ascii="Courier New" w:hAnsi="Courier New" w:cs="Courier New"/>
          <w:color w:val="6A8759"/>
          <w:sz w:val="20"/>
          <w:szCs w:val="20"/>
          <w:lang w:eastAsia="en-US"/>
        </w:rPr>
        <w:br/>
        <w:t xml:space="preserve">  </w:t>
      </w:r>
      <w:r w:rsidRPr="00AD4236">
        <w:rPr>
          <w:rFonts w:ascii="Courier New" w:hAnsi="Courier New" w:cs="Courier New"/>
          <w:color w:val="A9B7C6"/>
          <w:sz w:val="20"/>
          <w:szCs w:val="20"/>
          <w:lang w:eastAsia="en-US"/>
        </w:rPr>
        <w:t>}</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2</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"meriem"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"meriem@gmail.com"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"meriem"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"Customer"</w:t>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t xml:space="preserve">  </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r>
      <w:r w:rsidRPr="00AD4236">
        <w:rPr>
          <w:rFonts w:ascii="Courier New" w:hAnsi="Courier New" w:cs="Courier New"/>
          <w:color w:val="CC7832"/>
          <w:sz w:val="20"/>
          <w:szCs w:val="20"/>
          <w:lang w:eastAsia="en-US"/>
        </w:rPr>
        <w:t>,</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3</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"manel"</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"manel@gmail.com"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"manel"</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"Customer"</w:t>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r>
      <w:r w:rsidRPr="00AD4236">
        <w:rPr>
          <w:rFonts w:ascii="Courier New" w:hAnsi="Courier New" w:cs="Courier New"/>
          <w:color w:val="CC7832"/>
          <w:sz w:val="20"/>
          <w:szCs w:val="20"/>
          <w:lang w:eastAsia="en-US"/>
        </w:rPr>
        <w:t>,</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4</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"raghad"</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"raghad@gmail.com"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"raghad"</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"Customer"</w:t>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r>
      <w:r w:rsidRPr="00AD4236">
        <w:rPr>
          <w:rFonts w:ascii="Courier New" w:hAnsi="Courier New" w:cs="Courier New"/>
          <w:color w:val="CC7832"/>
          <w:sz w:val="20"/>
          <w:szCs w:val="20"/>
          <w:lang w:eastAsia="en-US"/>
        </w:rPr>
        <w:t>,</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5</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"islam"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"islam@gmail.com"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"islam"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"Customer"</w:t>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r>
      <w:r w:rsidRPr="00AD4236">
        <w:rPr>
          <w:rFonts w:ascii="Courier New" w:hAnsi="Courier New" w:cs="Courier New"/>
          <w:color w:val="A9B7C6"/>
          <w:sz w:val="20"/>
          <w:szCs w:val="20"/>
          <w:lang w:eastAsia="en-US"/>
        </w:rPr>
        <w:t>}</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 xml:space="preserve">    </w:t>
      </w:r>
      <w:r w:rsidRPr="00AD4236">
        <w:rPr>
          <w:rFonts w:ascii="Courier New" w:hAnsi="Courier New" w:cs="Courier New"/>
          <w:color w:val="9876AA"/>
          <w:sz w:val="20"/>
          <w:szCs w:val="20"/>
          <w:lang w:eastAsia="en-US"/>
        </w:rPr>
        <w:t>"id"</w:t>
      </w:r>
      <w:r w:rsidRPr="00AD4236">
        <w:rPr>
          <w:rFonts w:ascii="Courier New" w:hAnsi="Courier New" w:cs="Courier New"/>
          <w:color w:val="CC7832"/>
          <w:sz w:val="20"/>
          <w:szCs w:val="20"/>
          <w:lang w:eastAsia="en-US"/>
        </w:rPr>
        <w:t xml:space="preserve">: </w:t>
      </w:r>
      <w:r w:rsidRPr="00AD4236">
        <w:rPr>
          <w:rFonts w:ascii="Courier New" w:hAnsi="Courier New" w:cs="Courier New"/>
          <w:color w:val="6897BB"/>
          <w:sz w:val="20"/>
          <w:szCs w:val="20"/>
          <w:lang w:eastAsia="en-US"/>
        </w:rPr>
        <w:t>6</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"fullname"</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"Enjoud"</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"email"</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"enjoud@gmail.com"</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"password"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"enjoud"</w:t>
      </w:r>
      <w:r w:rsidRPr="00AD4236">
        <w:rPr>
          <w:rFonts w:ascii="Courier New" w:hAnsi="Courier New" w:cs="Courier New"/>
          <w:color w:val="CC7832"/>
          <w:sz w:val="20"/>
          <w:szCs w:val="20"/>
          <w:lang w:eastAsia="en-US"/>
        </w:rPr>
        <w:t>,</w:t>
      </w:r>
      <w:r w:rsidRPr="00AD4236">
        <w:rPr>
          <w:rFonts w:ascii="Courier New" w:hAnsi="Courier New" w:cs="Courier New"/>
          <w:color w:val="CC7832"/>
          <w:sz w:val="20"/>
          <w:szCs w:val="20"/>
          <w:lang w:eastAsia="en-US"/>
        </w:rPr>
        <w:br/>
        <w:t xml:space="preserve">    </w:t>
      </w:r>
      <w:r w:rsidRPr="00AD4236">
        <w:rPr>
          <w:rFonts w:ascii="Courier New" w:hAnsi="Courier New" w:cs="Courier New"/>
          <w:color w:val="9876AA"/>
          <w:sz w:val="20"/>
          <w:szCs w:val="20"/>
          <w:lang w:eastAsia="en-US"/>
        </w:rPr>
        <w:t xml:space="preserve">"userType" </w:t>
      </w:r>
      <w:r w:rsidRPr="00AD4236">
        <w:rPr>
          <w:rFonts w:ascii="Courier New" w:hAnsi="Courier New" w:cs="Courier New"/>
          <w:color w:val="CC7832"/>
          <w:sz w:val="20"/>
          <w:szCs w:val="20"/>
          <w:lang w:eastAsia="en-US"/>
        </w:rPr>
        <w:t xml:space="preserve">: </w:t>
      </w:r>
      <w:r w:rsidRPr="00AD4236">
        <w:rPr>
          <w:rFonts w:ascii="Courier New" w:hAnsi="Courier New" w:cs="Courier New"/>
          <w:color w:val="6A8759"/>
          <w:sz w:val="20"/>
          <w:szCs w:val="20"/>
          <w:lang w:eastAsia="en-US"/>
        </w:rPr>
        <w:t>"Customer"</w:t>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br/>
      </w:r>
      <w:r w:rsidRPr="00AD4236">
        <w:rPr>
          <w:rFonts w:ascii="Courier New" w:hAnsi="Courier New" w:cs="Courier New"/>
          <w:color w:val="6A8759"/>
          <w:sz w:val="20"/>
          <w:szCs w:val="20"/>
          <w:lang w:eastAsia="en-US"/>
        </w:rPr>
        <w:lastRenderedPageBreak/>
        <w:t xml:space="preserve">  </w:t>
      </w:r>
      <w:r w:rsidRPr="00AD4236">
        <w:rPr>
          <w:rFonts w:ascii="Courier New" w:hAnsi="Courier New" w:cs="Courier New"/>
          <w:color w:val="A9B7C6"/>
          <w:sz w:val="20"/>
          <w:szCs w:val="20"/>
          <w:lang w:eastAsia="en-US"/>
        </w:rPr>
        <w:t>}</w:t>
      </w:r>
      <w:r w:rsidRPr="00AD4236">
        <w:rPr>
          <w:rFonts w:ascii="Courier New" w:hAnsi="Courier New" w:cs="Courier New"/>
          <w:color w:val="A9B7C6"/>
          <w:sz w:val="20"/>
          <w:szCs w:val="20"/>
          <w:lang w:eastAsia="en-US"/>
        </w:rPr>
        <w:br/>
        <w:t>]</w:t>
      </w:r>
    </w:p>
    <w:p w14:paraId="6AE9BE6A" w14:textId="5BBE1286" w:rsidR="00AD4236" w:rsidRDefault="00AD4236" w:rsidP="002B2811"/>
    <w:p w14:paraId="25D99405" w14:textId="27104887" w:rsidR="00AD4236" w:rsidRDefault="00AD4236" w:rsidP="002B2811"/>
    <w:p w14:paraId="36BB2C2D" w14:textId="52049E3C" w:rsidR="00AD4236" w:rsidRDefault="00AD4236" w:rsidP="002B2811">
      <w:r>
        <w:t>Products.json</w:t>
      </w:r>
    </w:p>
    <w:p w14:paraId="16374907" w14:textId="61F9543A" w:rsidR="00AD4236" w:rsidRDefault="00AD4236" w:rsidP="002B2811"/>
    <w:p w14:paraId="249D8135" w14:textId="77777777" w:rsidR="00AD4236" w:rsidRDefault="00AD4236" w:rsidP="00AD4236">
      <w:pPr>
        <w:pStyle w:val="HTMLPreformatted"/>
        <w:shd w:val="clear" w:color="auto" w:fill="2B2B2B"/>
        <w:rPr>
          <w:color w:val="A9B7C6"/>
        </w:rPr>
      </w:pPr>
      <w:r>
        <w:rPr>
          <w:color w:val="A9B7C6"/>
        </w:rPr>
        <w:t>[</w:t>
      </w:r>
      <w:r>
        <w:rPr>
          <w:color w:val="A9B7C6"/>
        </w:rPr>
        <w:br/>
        <w:t xml:space="preserve">  {</w:t>
      </w:r>
      <w:r>
        <w:rPr>
          <w:color w:val="A9B7C6"/>
        </w:rPr>
        <w:br/>
        <w:t xml:space="preserve">    </w:t>
      </w:r>
      <w:r>
        <w:rPr>
          <w:color w:val="9876AA"/>
        </w:rPr>
        <w:t>"id"</w:t>
      </w:r>
      <w:r>
        <w:rPr>
          <w:color w:val="CC7832"/>
        </w:rPr>
        <w:t xml:space="preserve">: </w:t>
      </w:r>
      <w:r>
        <w:rPr>
          <w:color w:val="6897BB"/>
        </w:rPr>
        <w:t>1</w:t>
      </w:r>
      <w:r>
        <w:rPr>
          <w:color w:val="CC7832"/>
        </w:rPr>
        <w:t>,</w:t>
      </w:r>
      <w:r>
        <w:rPr>
          <w:color w:val="CC7832"/>
        </w:rPr>
        <w:br/>
        <w:t xml:space="preserve">    </w:t>
      </w:r>
      <w:r>
        <w:rPr>
          <w:color w:val="9876AA"/>
        </w:rPr>
        <w:t>"title"</w:t>
      </w:r>
      <w:r>
        <w:rPr>
          <w:color w:val="CC7832"/>
        </w:rPr>
        <w:t xml:space="preserve">: </w:t>
      </w:r>
      <w:r>
        <w:rPr>
          <w:color w:val="6A8759"/>
        </w:rPr>
        <w:t>"Fjallraven - Foldsack No. 1 Backpack, Fits 15 Laptops"</w:t>
      </w:r>
      <w:r>
        <w:rPr>
          <w:color w:val="CC7832"/>
        </w:rPr>
        <w:t>,</w:t>
      </w:r>
      <w:r>
        <w:rPr>
          <w:color w:val="CC7832"/>
        </w:rPr>
        <w:br/>
        <w:t xml:space="preserve">    </w:t>
      </w:r>
      <w:r>
        <w:rPr>
          <w:color w:val="9876AA"/>
        </w:rPr>
        <w:t>"price"</w:t>
      </w:r>
      <w:r>
        <w:rPr>
          <w:color w:val="CC7832"/>
        </w:rPr>
        <w:t xml:space="preserve">: </w:t>
      </w:r>
      <w:r>
        <w:rPr>
          <w:color w:val="6897BB"/>
        </w:rPr>
        <w:t>109.95</w:t>
      </w:r>
      <w:r>
        <w:rPr>
          <w:color w:val="CC7832"/>
        </w:rPr>
        <w:t>,</w:t>
      </w:r>
      <w:r>
        <w:rPr>
          <w:color w:val="CC7832"/>
        </w:rPr>
        <w:br/>
        <w:t xml:space="preserve">    </w:t>
      </w:r>
      <w:r>
        <w:rPr>
          <w:color w:val="9876AA"/>
        </w:rPr>
        <w:t>"description"</w:t>
      </w:r>
      <w:r>
        <w:rPr>
          <w:color w:val="CC7832"/>
        </w:rPr>
        <w:t xml:space="preserve">: </w:t>
      </w:r>
      <w:r>
        <w:rPr>
          <w:color w:val="6A8759"/>
        </w:rPr>
        <w:t>"Your perfect pack for everyday use and walks in the forest. Stash your laptop (up to 15 inches) in the padded sleeve, your everyday"</w:t>
      </w:r>
      <w:r>
        <w:rPr>
          <w:color w:val="CC7832"/>
        </w:rPr>
        <w:t>,</w:t>
      </w:r>
      <w:r>
        <w:rPr>
          <w:color w:val="CC7832"/>
        </w:rPr>
        <w:br/>
        <w:t xml:space="preserve">    </w:t>
      </w:r>
      <w:r>
        <w:rPr>
          <w:color w:val="9876AA"/>
        </w:rPr>
        <w:t>"category"</w:t>
      </w:r>
      <w:r>
        <w:rPr>
          <w:color w:val="CC7832"/>
        </w:rPr>
        <w:t xml:space="preserve">: </w:t>
      </w:r>
      <w:r>
        <w:rPr>
          <w:color w:val="6A8759"/>
        </w:rPr>
        <w:t>"men's clothing"</w:t>
      </w:r>
      <w:r>
        <w:rPr>
          <w:color w:val="CC7832"/>
        </w:rPr>
        <w:t>,</w:t>
      </w:r>
      <w:r>
        <w:rPr>
          <w:color w:val="CC7832"/>
        </w:rPr>
        <w:br/>
        <w:t xml:space="preserve">    </w:t>
      </w:r>
      <w:r>
        <w:rPr>
          <w:color w:val="9876AA"/>
        </w:rPr>
        <w:t>"image"</w:t>
      </w:r>
      <w:r>
        <w:rPr>
          <w:color w:val="CC7832"/>
        </w:rPr>
        <w:t xml:space="preserve">: </w:t>
      </w:r>
      <w:r>
        <w:rPr>
          <w:color w:val="6A8759"/>
        </w:rPr>
        <w:t>"https://fakestoreapi.com/img/81fPKd-2AYL._AC_SL1500_.jpg"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2</w:t>
      </w:r>
      <w:r>
        <w:rPr>
          <w:color w:val="CC7832"/>
        </w:rPr>
        <w:t>,</w:t>
      </w:r>
      <w:r>
        <w:rPr>
          <w:color w:val="CC7832"/>
        </w:rPr>
        <w:br/>
        <w:t xml:space="preserve">    </w:t>
      </w:r>
      <w:r>
        <w:rPr>
          <w:color w:val="9876AA"/>
        </w:rPr>
        <w:t>"title"</w:t>
      </w:r>
      <w:r>
        <w:rPr>
          <w:color w:val="CC7832"/>
        </w:rPr>
        <w:t xml:space="preserve">: </w:t>
      </w:r>
      <w:r>
        <w:rPr>
          <w:color w:val="6A8759"/>
        </w:rPr>
        <w:t>"Mens Casual Premium Slim Fit T-Shirts "</w:t>
      </w:r>
      <w:r>
        <w:rPr>
          <w:color w:val="CC7832"/>
        </w:rPr>
        <w:t>,</w:t>
      </w:r>
      <w:r>
        <w:rPr>
          <w:color w:val="CC7832"/>
        </w:rPr>
        <w:br/>
        <w:t xml:space="preserve">    </w:t>
      </w:r>
      <w:r>
        <w:rPr>
          <w:color w:val="9876AA"/>
        </w:rPr>
        <w:t>"price"</w:t>
      </w:r>
      <w:r>
        <w:rPr>
          <w:color w:val="CC7832"/>
        </w:rPr>
        <w:t xml:space="preserve">: </w:t>
      </w:r>
      <w:r>
        <w:rPr>
          <w:color w:val="6897BB"/>
        </w:rPr>
        <w:t>22.3</w:t>
      </w:r>
      <w:r>
        <w:rPr>
          <w:color w:val="CC7832"/>
        </w:rPr>
        <w:t>,</w:t>
      </w:r>
      <w:r>
        <w:rPr>
          <w:color w:val="CC7832"/>
        </w:rPr>
        <w:br/>
        <w:t xml:space="preserve">    </w:t>
      </w:r>
      <w:r>
        <w:rPr>
          <w:color w:val="9876AA"/>
        </w:rPr>
        <w:t>"description"</w:t>
      </w:r>
      <w:r>
        <w:rPr>
          <w:color w:val="CC7832"/>
        </w:rPr>
        <w:t xml:space="preserve">: </w:t>
      </w:r>
      <w:r>
        <w:rPr>
          <w:color w:val="6A8759"/>
        </w:rPr>
        <w:t>"Slim-fitting style, contrast raglan long sleeve, three-button henley placket, light weight &amp; soft fabric for breathable and comfortable wearing. And Solid stitched shirts with round neck made for durability and a great fit for casual fashion wear and diehard baseball fans. The Henley style round neckline includes a three-button placket."</w:t>
      </w:r>
      <w:r>
        <w:rPr>
          <w:color w:val="CC7832"/>
        </w:rPr>
        <w:t>,</w:t>
      </w:r>
      <w:r>
        <w:rPr>
          <w:color w:val="CC7832"/>
        </w:rPr>
        <w:br/>
        <w:t xml:space="preserve">    </w:t>
      </w:r>
      <w:r>
        <w:rPr>
          <w:color w:val="9876AA"/>
        </w:rPr>
        <w:t>"category"</w:t>
      </w:r>
      <w:r>
        <w:rPr>
          <w:color w:val="CC7832"/>
        </w:rPr>
        <w:t xml:space="preserve">: </w:t>
      </w:r>
      <w:r>
        <w:rPr>
          <w:color w:val="6A8759"/>
        </w:rPr>
        <w:t>"men's clothing"</w:t>
      </w:r>
      <w:r>
        <w:rPr>
          <w:color w:val="CC7832"/>
        </w:rPr>
        <w:t>,</w:t>
      </w:r>
      <w:r>
        <w:rPr>
          <w:color w:val="CC7832"/>
        </w:rPr>
        <w:br/>
        <w:t xml:space="preserve">    </w:t>
      </w:r>
      <w:r>
        <w:rPr>
          <w:color w:val="9876AA"/>
        </w:rPr>
        <w:t>"image"</w:t>
      </w:r>
      <w:r>
        <w:rPr>
          <w:color w:val="CC7832"/>
        </w:rPr>
        <w:t xml:space="preserve">: </w:t>
      </w:r>
      <w:r>
        <w:rPr>
          <w:color w:val="6A8759"/>
        </w:rPr>
        <w:t>"https://fakestoreapi.com/img/71-3HjGNDUL._AC_SY879._SX._UX._SY._UY_.jpg"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3</w:t>
      </w:r>
      <w:r>
        <w:rPr>
          <w:color w:val="CC7832"/>
        </w:rPr>
        <w:t>,</w:t>
      </w:r>
      <w:r>
        <w:rPr>
          <w:color w:val="CC7832"/>
        </w:rPr>
        <w:br/>
        <w:t xml:space="preserve">    </w:t>
      </w:r>
      <w:r>
        <w:rPr>
          <w:color w:val="9876AA"/>
        </w:rPr>
        <w:t>"title"</w:t>
      </w:r>
      <w:r>
        <w:rPr>
          <w:color w:val="CC7832"/>
        </w:rPr>
        <w:t xml:space="preserve">: </w:t>
      </w:r>
      <w:r>
        <w:rPr>
          <w:color w:val="6A8759"/>
        </w:rPr>
        <w:t>"Mens Cotton Jacket"</w:t>
      </w:r>
      <w:r>
        <w:rPr>
          <w:color w:val="CC7832"/>
        </w:rPr>
        <w:t>,</w:t>
      </w:r>
      <w:r>
        <w:rPr>
          <w:color w:val="CC7832"/>
        </w:rPr>
        <w:br/>
        <w:t xml:space="preserve">    </w:t>
      </w:r>
      <w:r>
        <w:rPr>
          <w:color w:val="9876AA"/>
        </w:rPr>
        <w:t>"price"</w:t>
      </w:r>
      <w:r>
        <w:rPr>
          <w:color w:val="CC7832"/>
        </w:rPr>
        <w:t xml:space="preserve">: </w:t>
      </w:r>
      <w:r>
        <w:rPr>
          <w:color w:val="6897BB"/>
        </w:rPr>
        <w:t>55.99</w:t>
      </w:r>
      <w:r>
        <w:rPr>
          <w:color w:val="CC7832"/>
        </w:rPr>
        <w:t>,</w:t>
      </w:r>
      <w:r>
        <w:rPr>
          <w:color w:val="CC7832"/>
        </w:rPr>
        <w:br/>
        <w:t xml:space="preserve">    </w:t>
      </w:r>
      <w:r>
        <w:rPr>
          <w:color w:val="9876AA"/>
        </w:rPr>
        <w:t>"description"</w:t>
      </w:r>
      <w:r>
        <w:rPr>
          <w:color w:val="CC7832"/>
        </w:rPr>
        <w:t xml:space="preserve">: </w:t>
      </w:r>
      <w:r>
        <w:rPr>
          <w:color w:val="6A8759"/>
        </w:rPr>
        <w:t>"great outerwear jackets for Spring/Autumn/Winter, suitable for many occasions, such as working, hiking, camping, mountain/rock climbing, cycling, traveling or other outdoors. Good gift choice for you or your family member. A warm hearted love to Father, husband or son in this thanksgiving or Christmas Day."</w:t>
      </w:r>
      <w:r>
        <w:rPr>
          <w:color w:val="CC7832"/>
        </w:rPr>
        <w:t>,</w:t>
      </w:r>
      <w:r>
        <w:rPr>
          <w:color w:val="CC7832"/>
        </w:rPr>
        <w:br/>
        <w:t xml:space="preserve">    </w:t>
      </w:r>
      <w:r>
        <w:rPr>
          <w:color w:val="9876AA"/>
        </w:rPr>
        <w:t>"category"</w:t>
      </w:r>
      <w:r>
        <w:rPr>
          <w:color w:val="CC7832"/>
        </w:rPr>
        <w:t xml:space="preserve">: </w:t>
      </w:r>
      <w:r>
        <w:rPr>
          <w:color w:val="6A8759"/>
        </w:rPr>
        <w:t>"men's clothing"</w:t>
      </w:r>
      <w:r>
        <w:rPr>
          <w:color w:val="CC7832"/>
        </w:rPr>
        <w:t>,</w:t>
      </w:r>
      <w:r>
        <w:rPr>
          <w:color w:val="CC7832"/>
        </w:rPr>
        <w:br/>
        <w:t xml:space="preserve">    </w:t>
      </w:r>
      <w:r>
        <w:rPr>
          <w:color w:val="9876AA"/>
        </w:rPr>
        <w:t>"image"</w:t>
      </w:r>
      <w:r>
        <w:rPr>
          <w:color w:val="CC7832"/>
        </w:rPr>
        <w:t xml:space="preserve">: </w:t>
      </w:r>
      <w:r>
        <w:rPr>
          <w:color w:val="6A8759"/>
        </w:rPr>
        <w:t>"https://fakestoreapi.com/img/71li-ujtlUL._AC_UX679_.jpg"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4</w:t>
      </w:r>
      <w:r>
        <w:rPr>
          <w:color w:val="CC7832"/>
        </w:rPr>
        <w:t>,</w:t>
      </w:r>
      <w:r>
        <w:rPr>
          <w:color w:val="CC7832"/>
        </w:rPr>
        <w:br/>
        <w:t xml:space="preserve">    </w:t>
      </w:r>
      <w:r>
        <w:rPr>
          <w:color w:val="9876AA"/>
        </w:rPr>
        <w:t>"title"</w:t>
      </w:r>
      <w:r>
        <w:rPr>
          <w:color w:val="CC7832"/>
        </w:rPr>
        <w:t xml:space="preserve">: </w:t>
      </w:r>
      <w:r>
        <w:rPr>
          <w:color w:val="6A8759"/>
        </w:rPr>
        <w:t>"Mens Casual Slim Fit"</w:t>
      </w:r>
      <w:r>
        <w:rPr>
          <w:color w:val="CC7832"/>
        </w:rPr>
        <w:t>,</w:t>
      </w:r>
      <w:r>
        <w:rPr>
          <w:color w:val="CC7832"/>
        </w:rPr>
        <w:br/>
        <w:t xml:space="preserve">    </w:t>
      </w:r>
      <w:r>
        <w:rPr>
          <w:color w:val="9876AA"/>
        </w:rPr>
        <w:t>"price"</w:t>
      </w:r>
      <w:r>
        <w:rPr>
          <w:color w:val="CC7832"/>
        </w:rPr>
        <w:t xml:space="preserve">: </w:t>
      </w:r>
      <w:r>
        <w:rPr>
          <w:color w:val="6897BB"/>
        </w:rPr>
        <w:t>15.99</w:t>
      </w:r>
      <w:r>
        <w:rPr>
          <w:color w:val="CC7832"/>
        </w:rPr>
        <w:t>,</w:t>
      </w:r>
      <w:r>
        <w:rPr>
          <w:color w:val="CC7832"/>
        </w:rPr>
        <w:br/>
        <w:t xml:space="preserve">    </w:t>
      </w:r>
      <w:r>
        <w:rPr>
          <w:color w:val="9876AA"/>
        </w:rPr>
        <w:t>"description"</w:t>
      </w:r>
      <w:r>
        <w:rPr>
          <w:color w:val="CC7832"/>
        </w:rPr>
        <w:t xml:space="preserve">: </w:t>
      </w:r>
      <w:r>
        <w:rPr>
          <w:color w:val="6A8759"/>
        </w:rPr>
        <w:t>"The color could be slightly different between on the screen and in practice. / Please note that body builds vary by person, therefore, detailed size information should be reviewed below on the product description."</w:t>
      </w:r>
      <w:r>
        <w:rPr>
          <w:color w:val="CC7832"/>
        </w:rPr>
        <w:t>,</w:t>
      </w:r>
      <w:r>
        <w:rPr>
          <w:color w:val="CC7832"/>
        </w:rPr>
        <w:br/>
        <w:t xml:space="preserve">    </w:t>
      </w:r>
      <w:r>
        <w:rPr>
          <w:color w:val="9876AA"/>
        </w:rPr>
        <w:t>"category"</w:t>
      </w:r>
      <w:r>
        <w:rPr>
          <w:color w:val="CC7832"/>
        </w:rPr>
        <w:t xml:space="preserve">: </w:t>
      </w:r>
      <w:r>
        <w:rPr>
          <w:color w:val="6A8759"/>
        </w:rPr>
        <w:t>"men's clothing"</w:t>
      </w:r>
      <w:r>
        <w:rPr>
          <w:color w:val="CC7832"/>
        </w:rPr>
        <w:t>,</w:t>
      </w:r>
      <w:r>
        <w:rPr>
          <w:color w:val="CC7832"/>
        </w:rPr>
        <w:br/>
        <w:t xml:space="preserve">    </w:t>
      </w:r>
      <w:r>
        <w:rPr>
          <w:color w:val="9876AA"/>
        </w:rPr>
        <w:t>"image"</w:t>
      </w:r>
      <w:r>
        <w:rPr>
          <w:color w:val="CC7832"/>
        </w:rPr>
        <w:t xml:space="preserve">: </w:t>
      </w:r>
      <w:r>
        <w:rPr>
          <w:color w:val="6A8759"/>
        </w:rPr>
        <w:t>"https://fakestoreapi.com/img/71YXzeOuslL._AC_UY879_.jpg"</w:t>
      </w:r>
      <w:r>
        <w:rPr>
          <w:color w:val="6A8759"/>
        </w:rPr>
        <w:br/>
      </w:r>
      <w:r>
        <w:rPr>
          <w:color w:val="6A8759"/>
        </w:rPr>
        <w:br/>
      </w:r>
      <w:r>
        <w:rPr>
          <w:color w:val="6A8759"/>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5</w:t>
      </w:r>
      <w:r>
        <w:rPr>
          <w:color w:val="CC7832"/>
        </w:rPr>
        <w:t>,</w:t>
      </w:r>
      <w:r>
        <w:rPr>
          <w:color w:val="CC7832"/>
        </w:rPr>
        <w:br/>
        <w:t xml:space="preserve">    </w:t>
      </w:r>
      <w:r>
        <w:rPr>
          <w:color w:val="9876AA"/>
        </w:rPr>
        <w:t>"title"</w:t>
      </w:r>
      <w:r>
        <w:rPr>
          <w:color w:val="CC7832"/>
        </w:rPr>
        <w:t xml:space="preserve">: </w:t>
      </w:r>
      <w:r>
        <w:rPr>
          <w:color w:val="6A8759"/>
        </w:rPr>
        <w:t>"John Hardy Women's Legends Naga Gold &amp; Silver Dragon Station Chain Bracelet"</w:t>
      </w:r>
      <w:r>
        <w:rPr>
          <w:color w:val="CC7832"/>
        </w:rPr>
        <w:t>,</w:t>
      </w:r>
      <w:r>
        <w:rPr>
          <w:color w:val="CC7832"/>
        </w:rPr>
        <w:br/>
        <w:t xml:space="preserve">    </w:t>
      </w:r>
      <w:r>
        <w:rPr>
          <w:color w:val="9876AA"/>
        </w:rPr>
        <w:t>"price"</w:t>
      </w:r>
      <w:r>
        <w:rPr>
          <w:color w:val="CC7832"/>
        </w:rPr>
        <w:t xml:space="preserve">: </w:t>
      </w:r>
      <w:r>
        <w:rPr>
          <w:color w:val="6897BB"/>
        </w:rPr>
        <w:t>695</w:t>
      </w:r>
      <w:r>
        <w:rPr>
          <w:color w:val="CC7832"/>
        </w:rPr>
        <w:t>,</w:t>
      </w:r>
      <w:r>
        <w:rPr>
          <w:color w:val="CC7832"/>
        </w:rPr>
        <w:br/>
        <w:t xml:space="preserve">    </w:t>
      </w:r>
      <w:r>
        <w:rPr>
          <w:color w:val="9876AA"/>
        </w:rPr>
        <w:t>"description"</w:t>
      </w:r>
      <w:r>
        <w:rPr>
          <w:color w:val="CC7832"/>
        </w:rPr>
        <w:t xml:space="preserve">: </w:t>
      </w:r>
      <w:r>
        <w:rPr>
          <w:color w:val="6A8759"/>
        </w:rPr>
        <w:t>"From our Legends Collection, the Naga was inspired by the mythical water dragon that protects the ocean's pearl. Wear facing inward to be bestowed with love and abundance, or outward for protection."</w:t>
      </w:r>
      <w:r>
        <w:rPr>
          <w:color w:val="CC7832"/>
        </w:rPr>
        <w:t>,</w:t>
      </w:r>
      <w:r>
        <w:rPr>
          <w:color w:val="CC7832"/>
        </w:rPr>
        <w:br/>
        <w:t xml:space="preserve">    </w:t>
      </w:r>
      <w:r>
        <w:rPr>
          <w:color w:val="9876AA"/>
        </w:rPr>
        <w:t>"category"</w:t>
      </w:r>
      <w:r>
        <w:rPr>
          <w:color w:val="CC7832"/>
        </w:rPr>
        <w:t xml:space="preserve">: </w:t>
      </w:r>
      <w:r>
        <w:rPr>
          <w:color w:val="6A8759"/>
        </w:rPr>
        <w:t>"jewelery"</w:t>
      </w:r>
      <w:r>
        <w:rPr>
          <w:color w:val="CC7832"/>
        </w:rPr>
        <w:t>,</w:t>
      </w:r>
      <w:r>
        <w:rPr>
          <w:color w:val="CC7832"/>
        </w:rPr>
        <w:br/>
        <w:t xml:space="preserve">    </w:t>
      </w:r>
      <w:r>
        <w:rPr>
          <w:color w:val="9876AA"/>
        </w:rPr>
        <w:t>"image"</w:t>
      </w:r>
      <w:r>
        <w:rPr>
          <w:color w:val="CC7832"/>
        </w:rPr>
        <w:t xml:space="preserve">: </w:t>
      </w:r>
      <w:r>
        <w:rPr>
          <w:color w:val="6A8759"/>
        </w:rPr>
        <w:t>"https://fakestoreapi.com/img/71pWzhdJNwL._AC_UL640_QL65_ML3_.jpg"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6</w:t>
      </w:r>
      <w:r>
        <w:rPr>
          <w:color w:val="CC7832"/>
        </w:rPr>
        <w:t>,</w:t>
      </w:r>
      <w:r>
        <w:rPr>
          <w:color w:val="CC7832"/>
        </w:rPr>
        <w:br/>
        <w:t xml:space="preserve">    </w:t>
      </w:r>
      <w:r>
        <w:rPr>
          <w:color w:val="9876AA"/>
        </w:rPr>
        <w:t>"title"</w:t>
      </w:r>
      <w:r>
        <w:rPr>
          <w:color w:val="CC7832"/>
        </w:rPr>
        <w:t xml:space="preserve">: </w:t>
      </w:r>
      <w:r>
        <w:rPr>
          <w:color w:val="6A8759"/>
        </w:rPr>
        <w:t>"Solid Gold Petite Micropave "</w:t>
      </w:r>
      <w:r>
        <w:rPr>
          <w:color w:val="CC7832"/>
        </w:rPr>
        <w:t>,</w:t>
      </w:r>
      <w:r>
        <w:rPr>
          <w:color w:val="CC7832"/>
        </w:rPr>
        <w:br/>
        <w:t xml:space="preserve">    </w:t>
      </w:r>
      <w:r>
        <w:rPr>
          <w:color w:val="9876AA"/>
        </w:rPr>
        <w:t>"price"</w:t>
      </w:r>
      <w:r>
        <w:rPr>
          <w:color w:val="CC7832"/>
        </w:rPr>
        <w:t xml:space="preserve">: </w:t>
      </w:r>
      <w:r>
        <w:rPr>
          <w:color w:val="6897BB"/>
        </w:rPr>
        <w:t>168</w:t>
      </w:r>
      <w:r>
        <w:rPr>
          <w:color w:val="CC7832"/>
        </w:rPr>
        <w:t>,</w:t>
      </w:r>
      <w:r>
        <w:rPr>
          <w:color w:val="CC7832"/>
        </w:rPr>
        <w:br/>
        <w:t xml:space="preserve">    </w:t>
      </w:r>
      <w:r>
        <w:rPr>
          <w:color w:val="9876AA"/>
        </w:rPr>
        <w:t>"description"</w:t>
      </w:r>
      <w:r>
        <w:rPr>
          <w:color w:val="CC7832"/>
        </w:rPr>
        <w:t xml:space="preserve">: </w:t>
      </w:r>
      <w:r>
        <w:rPr>
          <w:color w:val="6A8759"/>
        </w:rPr>
        <w:t>"Satisfaction Guaranteed. Return or exchange any order within 30 days.Designed and sold by Hafeez Center in the United States. Satisfaction Guaranteed. Return or exchange any order within 30 days."</w:t>
      </w:r>
      <w:r>
        <w:rPr>
          <w:color w:val="CC7832"/>
        </w:rPr>
        <w:t>,</w:t>
      </w:r>
      <w:r>
        <w:rPr>
          <w:color w:val="CC7832"/>
        </w:rPr>
        <w:br/>
        <w:t xml:space="preserve">    </w:t>
      </w:r>
      <w:r>
        <w:rPr>
          <w:color w:val="9876AA"/>
        </w:rPr>
        <w:t>"category"</w:t>
      </w:r>
      <w:r>
        <w:rPr>
          <w:color w:val="CC7832"/>
        </w:rPr>
        <w:t xml:space="preserve">: </w:t>
      </w:r>
      <w:r>
        <w:rPr>
          <w:color w:val="6A8759"/>
        </w:rPr>
        <w:t>"jewelery"</w:t>
      </w:r>
      <w:r>
        <w:rPr>
          <w:color w:val="CC7832"/>
        </w:rPr>
        <w:t>,</w:t>
      </w:r>
      <w:r>
        <w:rPr>
          <w:color w:val="CC7832"/>
        </w:rPr>
        <w:br/>
        <w:t xml:space="preserve">    </w:t>
      </w:r>
      <w:r>
        <w:rPr>
          <w:color w:val="9876AA"/>
        </w:rPr>
        <w:t>"image"</w:t>
      </w:r>
      <w:r>
        <w:rPr>
          <w:color w:val="CC7832"/>
        </w:rPr>
        <w:t xml:space="preserve">: </w:t>
      </w:r>
      <w:r>
        <w:rPr>
          <w:color w:val="6A8759"/>
        </w:rPr>
        <w:t>"https://fakestoreapi.com/img/61sbMiUnoGL._AC_UL640_QL65_ML3_.jpg"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7</w:t>
      </w:r>
      <w:r>
        <w:rPr>
          <w:color w:val="CC7832"/>
        </w:rPr>
        <w:t>,</w:t>
      </w:r>
      <w:r>
        <w:rPr>
          <w:color w:val="CC7832"/>
        </w:rPr>
        <w:br/>
        <w:t xml:space="preserve">    </w:t>
      </w:r>
      <w:r>
        <w:rPr>
          <w:color w:val="9876AA"/>
        </w:rPr>
        <w:t>"title"</w:t>
      </w:r>
      <w:r>
        <w:rPr>
          <w:color w:val="CC7832"/>
        </w:rPr>
        <w:t xml:space="preserve">: </w:t>
      </w:r>
      <w:r>
        <w:rPr>
          <w:color w:val="6A8759"/>
        </w:rPr>
        <w:t>"White Gold Plated Princess"</w:t>
      </w:r>
      <w:r>
        <w:rPr>
          <w:color w:val="CC7832"/>
        </w:rPr>
        <w:t>,</w:t>
      </w:r>
      <w:r>
        <w:rPr>
          <w:color w:val="CC7832"/>
        </w:rPr>
        <w:br/>
        <w:t xml:space="preserve">    </w:t>
      </w:r>
      <w:r>
        <w:rPr>
          <w:color w:val="9876AA"/>
        </w:rPr>
        <w:t>"price"</w:t>
      </w:r>
      <w:r>
        <w:rPr>
          <w:color w:val="CC7832"/>
        </w:rPr>
        <w:t xml:space="preserve">: </w:t>
      </w:r>
      <w:r>
        <w:rPr>
          <w:color w:val="6897BB"/>
        </w:rPr>
        <w:t>9.99</w:t>
      </w:r>
      <w:r>
        <w:rPr>
          <w:color w:val="CC7832"/>
        </w:rPr>
        <w:t>,</w:t>
      </w:r>
      <w:r>
        <w:rPr>
          <w:color w:val="CC7832"/>
        </w:rPr>
        <w:br/>
        <w:t xml:space="preserve">    </w:t>
      </w:r>
      <w:r>
        <w:rPr>
          <w:color w:val="9876AA"/>
        </w:rPr>
        <w:t>"description"</w:t>
      </w:r>
      <w:r>
        <w:rPr>
          <w:color w:val="CC7832"/>
        </w:rPr>
        <w:t xml:space="preserve">: </w:t>
      </w:r>
      <w:r>
        <w:rPr>
          <w:color w:val="6A8759"/>
        </w:rPr>
        <w:t>"Classic Created Wedding Engagement Solitaire Diamond Promise Ring for Her. Gifts to spoil your love more for Engagement, Wedding, Anniversary, Valentine's Day..."</w:t>
      </w:r>
      <w:r>
        <w:rPr>
          <w:color w:val="CC7832"/>
        </w:rPr>
        <w:t>,</w:t>
      </w:r>
      <w:r>
        <w:rPr>
          <w:color w:val="CC7832"/>
        </w:rPr>
        <w:br/>
        <w:t xml:space="preserve">    </w:t>
      </w:r>
      <w:r>
        <w:rPr>
          <w:color w:val="9876AA"/>
        </w:rPr>
        <w:t>"category"</w:t>
      </w:r>
      <w:r>
        <w:rPr>
          <w:color w:val="CC7832"/>
        </w:rPr>
        <w:t xml:space="preserve">: </w:t>
      </w:r>
      <w:r>
        <w:rPr>
          <w:color w:val="6A8759"/>
        </w:rPr>
        <w:t>"jewelery"</w:t>
      </w:r>
      <w:r>
        <w:rPr>
          <w:color w:val="CC7832"/>
        </w:rPr>
        <w:t>,</w:t>
      </w:r>
      <w:r>
        <w:rPr>
          <w:color w:val="CC7832"/>
        </w:rPr>
        <w:br/>
        <w:t xml:space="preserve">    </w:t>
      </w:r>
      <w:r>
        <w:rPr>
          <w:color w:val="9876AA"/>
        </w:rPr>
        <w:t>"image"</w:t>
      </w:r>
      <w:r>
        <w:rPr>
          <w:color w:val="CC7832"/>
        </w:rPr>
        <w:t xml:space="preserve">: </w:t>
      </w:r>
      <w:r>
        <w:rPr>
          <w:color w:val="6A8759"/>
        </w:rPr>
        <w:t>"https://fakestoreapi.com/img/71YAIFU48IL._AC_UL640_QL65_ML3_.jpg"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8</w:t>
      </w:r>
      <w:r>
        <w:rPr>
          <w:color w:val="CC7832"/>
        </w:rPr>
        <w:t>,</w:t>
      </w:r>
      <w:r>
        <w:rPr>
          <w:color w:val="CC7832"/>
        </w:rPr>
        <w:br/>
        <w:t xml:space="preserve">    </w:t>
      </w:r>
      <w:r>
        <w:rPr>
          <w:color w:val="9876AA"/>
        </w:rPr>
        <w:t>"title"</w:t>
      </w:r>
      <w:r>
        <w:rPr>
          <w:color w:val="CC7832"/>
        </w:rPr>
        <w:t xml:space="preserve">: </w:t>
      </w:r>
      <w:r>
        <w:rPr>
          <w:color w:val="6A8759"/>
        </w:rPr>
        <w:t>"Pierced Owl Rose Gold Plated Stainless Steel Double"</w:t>
      </w:r>
      <w:r>
        <w:rPr>
          <w:color w:val="CC7832"/>
        </w:rPr>
        <w:t>,</w:t>
      </w:r>
      <w:r>
        <w:rPr>
          <w:color w:val="CC7832"/>
        </w:rPr>
        <w:br/>
        <w:t xml:space="preserve">    </w:t>
      </w:r>
      <w:r>
        <w:rPr>
          <w:color w:val="9876AA"/>
        </w:rPr>
        <w:t>"price"</w:t>
      </w:r>
      <w:r>
        <w:rPr>
          <w:color w:val="CC7832"/>
        </w:rPr>
        <w:t xml:space="preserve">: </w:t>
      </w:r>
      <w:r>
        <w:rPr>
          <w:color w:val="6897BB"/>
        </w:rPr>
        <w:t>10.99</w:t>
      </w:r>
      <w:r>
        <w:rPr>
          <w:color w:val="CC7832"/>
        </w:rPr>
        <w:t>,</w:t>
      </w:r>
      <w:r>
        <w:rPr>
          <w:color w:val="CC7832"/>
        </w:rPr>
        <w:br/>
        <w:t xml:space="preserve">    </w:t>
      </w:r>
      <w:r>
        <w:rPr>
          <w:color w:val="9876AA"/>
        </w:rPr>
        <w:t>"description"</w:t>
      </w:r>
      <w:r>
        <w:rPr>
          <w:color w:val="CC7832"/>
        </w:rPr>
        <w:t xml:space="preserve">: </w:t>
      </w:r>
      <w:r>
        <w:rPr>
          <w:color w:val="6A8759"/>
        </w:rPr>
        <w:t>"Rose Gold Plated Double Flared Tunnel Plug Earrings. Made of 316L Stainless Steel"</w:t>
      </w:r>
      <w:r>
        <w:rPr>
          <w:color w:val="CC7832"/>
        </w:rPr>
        <w:t>,</w:t>
      </w:r>
      <w:r>
        <w:rPr>
          <w:color w:val="CC7832"/>
        </w:rPr>
        <w:br/>
        <w:t xml:space="preserve">    </w:t>
      </w:r>
      <w:r>
        <w:rPr>
          <w:color w:val="9876AA"/>
        </w:rPr>
        <w:t>"category"</w:t>
      </w:r>
      <w:r>
        <w:rPr>
          <w:color w:val="CC7832"/>
        </w:rPr>
        <w:t xml:space="preserve">: </w:t>
      </w:r>
      <w:r>
        <w:rPr>
          <w:color w:val="6A8759"/>
        </w:rPr>
        <w:t>"jewelery"</w:t>
      </w:r>
      <w:r>
        <w:rPr>
          <w:color w:val="CC7832"/>
        </w:rPr>
        <w:t>,</w:t>
      </w:r>
      <w:r>
        <w:rPr>
          <w:color w:val="CC7832"/>
        </w:rPr>
        <w:br/>
        <w:t xml:space="preserve">    </w:t>
      </w:r>
      <w:r>
        <w:rPr>
          <w:color w:val="9876AA"/>
        </w:rPr>
        <w:t>"image"</w:t>
      </w:r>
      <w:r>
        <w:rPr>
          <w:color w:val="CC7832"/>
        </w:rPr>
        <w:t xml:space="preserve">: </w:t>
      </w:r>
      <w:r>
        <w:rPr>
          <w:color w:val="6A8759"/>
        </w:rPr>
        <w:t>"https://fakestoreapi.com/img/51UDEzMJVpL._AC_UL640_QL65_ML3_.jpg"</w:t>
      </w:r>
      <w:r>
        <w:rPr>
          <w:color w:val="6A8759"/>
        </w:rPr>
        <w:br/>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9</w:t>
      </w:r>
      <w:r>
        <w:rPr>
          <w:color w:val="CC7832"/>
        </w:rPr>
        <w:t>,</w:t>
      </w:r>
      <w:r>
        <w:rPr>
          <w:color w:val="CC7832"/>
        </w:rPr>
        <w:br/>
        <w:t xml:space="preserve">    </w:t>
      </w:r>
      <w:r>
        <w:rPr>
          <w:color w:val="9876AA"/>
        </w:rPr>
        <w:t>"title"</w:t>
      </w:r>
      <w:r>
        <w:rPr>
          <w:color w:val="CC7832"/>
        </w:rPr>
        <w:t xml:space="preserve">: </w:t>
      </w:r>
      <w:r>
        <w:rPr>
          <w:color w:val="6A8759"/>
        </w:rPr>
        <w:t>"WD 2TB Elements Portable External Hard Drive - USB 3.0 "</w:t>
      </w:r>
      <w:r>
        <w:rPr>
          <w:color w:val="CC7832"/>
        </w:rPr>
        <w:t>,</w:t>
      </w:r>
      <w:r>
        <w:rPr>
          <w:color w:val="CC7832"/>
        </w:rPr>
        <w:br/>
        <w:t xml:space="preserve">    </w:t>
      </w:r>
      <w:r>
        <w:rPr>
          <w:color w:val="9876AA"/>
        </w:rPr>
        <w:t>"price"</w:t>
      </w:r>
      <w:r>
        <w:rPr>
          <w:color w:val="CC7832"/>
        </w:rPr>
        <w:t xml:space="preserve">: </w:t>
      </w:r>
      <w:r>
        <w:rPr>
          <w:color w:val="6897BB"/>
        </w:rPr>
        <w:t>64</w:t>
      </w:r>
      <w:r>
        <w:rPr>
          <w:color w:val="CC7832"/>
        </w:rPr>
        <w:t>,</w:t>
      </w:r>
      <w:r>
        <w:rPr>
          <w:color w:val="CC7832"/>
        </w:rPr>
        <w:br/>
        <w:t xml:space="preserve">    </w:t>
      </w:r>
      <w:r>
        <w:rPr>
          <w:color w:val="9876AA"/>
        </w:rPr>
        <w:t>"description"</w:t>
      </w:r>
      <w:r>
        <w:rPr>
          <w:color w:val="CC7832"/>
        </w:rPr>
        <w:t xml:space="preserve">: </w:t>
      </w:r>
      <w:r>
        <w:rPr>
          <w:color w:val="6A8759"/>
        </w:rPr>
        <w:t xml:space="preserve">"USB 3.0 and USB 2.0 Compatibility Fast data transfers Improve PC Performance High Capacity; Compatibility Formatted NTFS for Windows 10, Windows 8.1, Windows 7; Reformatting may be required for other operating systems; Compatibility may vary depending on user’s hardware </w:t>
      </w:r>
      <w:r>
        <w:rPr>
          <w:color w:val="6A8759"/>
        </w:rPr>
        <w:lastRenderedPageBreak/>
        <w:t>configuration and operating system"</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"https://fakestoreapi.com/img/61IBBVJvSDL._AC_SY879_.jpg"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10</w:t>
      </w:r>
      <w:r>
        <w:rPr>
          <w:color w:val="CC7832"/>
        </w:rPr>
        <w:t>,</w:t>
      </w:r>
      <w:r>
        <w:rPr>
          <w:color w:val="CC7832"/>
        </w:rPr>
        <w:br/>
        <w:t xml:space="preserve">    </w:t>
      </w:r>
      <w:r>
        <w:rPr>
          <w:color w:val="9876AA"/>
        </w:rPr>
        <w:t>"title"</w:t>
      </w:r>
      <w:r>
        <w:rPr>
          <w:color w:val="CC7832"/>
        </w:rPr>
        <w:t xml:space="preserve">: </w:t>
      </w:r>
      <w:r>
        <w:rPr>
          <w:color w:val="6A8759"/>
        </w:rPr>
        <w:t>"SanDisk SSD PLUS 1TB Internal SSD - SATA III 6 Gb/s"</w:t>
      </w:r>
      <w:r>
        <w:rPr>
          <w:color w:val="CC7832"/>
        </w:rPr>
        <w:t>,</w:t>
      </w:r>
      <w:r>
        <w:rPr>
          <w:color w:val="CC7832"/>
        </w:rPr>
        <w:br/>
        <w:t xml:space="preserve">    </w:t>
      </w:r>
      <w:r>
        <w:rPr>
          <w:color w:val="9876AA"/>
        </w:rPr>
        <w:t>"price"</w:t>
      </w:r>
      <w:r>
        <w:rPr>
          <w:color w:val="CC7832"/>
        </w:rPr>
        <w:t xml:space="preserve">: </w:t>
      </w:r>
      <w:r>
        <w:rPr>
          <w:color w:val="6897BB"/>
        </w:rPr>
        <w:t>109</w:t>
      </w:r>
      <w:r>
        <w:rPr>
          <w:color w:val="CC7832"/>
        </w:rPr>
        <w:t>,</w:t>
      </w:r>
      <w:r>
        <w:rPr>
          <w:color w:val="CC7832"/>
        </w:rPr>
        <w:br/>
        <w:t xml:space="preserve">    </w:t>
      </w:r>
      <w:r>
        <w:rPr>
          <w:color w:val="9876AA"/>
        </w:rPr>
        <w:t>"description"</w:t>
      </w:r>
      <w:r>
        <w:rPr>
          <w:color w:val="CC7832"/>
        </w:rPr>
        <w:t xml:space="preserve">: </w:t>
      </w:r>
      <w:r>
        <w:rPr>
          <w:color w:val="6A8759"/>
        </w:rPr>
        <w:t>"Easy upgrade for faster boot up, shutdown, application load and response (As compared to 5400 RPM SATA 2.5” hard drive; Based on published specifications and internal benchmarking tests using PCMark vantage scores) Boosts burst write performance, making it ideal for typical PC workloads The perfect balance of performance and reliability Read/write speeds of up to 535MB/s/450MB/s (Based on internal testing; Performance may vary depending upon drive capacity, host device, OS and application.)"</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"https://fakestoreapi.com/img/61U7T1koQqL._AC_SX679_.jpg"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11</w:t>
      </w:r>
      <w:r>
        <w:rPr>
          <w:color w:val="CC7832"/>
        </w:rPr>
        <w:t>,</w:t>
      </w:r>
      <w:r>
        <w:rPr>
          <w:color w:val="CC7832"/>
        </w:rPr>
        <w:br/>
        <w:t xml:space="preserve">    </w:t>
      </w:r>
      <w:r>
        <w:rPr>
          <w:color w:val="9876AA"/>
        </w:rPr>
        <w:t>"title"</w:t>
      </w:r>
      <w:r>
        <w:rPr>
          <w:color w:val="CC7832"/>
        </w:rPr>
        <w:t xml:space="preserve">: </w:t>
      </w:r>
      <w:r>
        <w:rPr>
          <w:color w:val="6A8759"/>
        </w:rPr>
        <w:t>"Silicon Power 256GB SSD 3D NAND A55 SLC Cache Performance Boost SATA III 2.5"</w:t>
      </w:r>
      <w:r>
        <w:rPr>
          <w:color w:val="CC7832"/>
        </w:rPr>
        <w:t>,</w:t>
      </w:r>
      <w:r>
        <w:rPr>
          <w:color w:val="CC7832"/>
        </w:rPr>
        <w:br/>
        <w:t xml:space="preserve">    </w:t>
      </w:r>
      <w:r>
        <w:rPr>
          <w:color w:val="9876AA"/>
        </w:rPr>
        <w:t>"price"</w:t>
      </w:r>
      <w:r>
        <w:rPr>
          <w:color w:val="CC7832"/>
        </w:rPr>
        <w:t xml:space="preserve">: </w:t>
      </w:r>
      <w:r>
        <w:rPr>
          <w:color w:val="6897BB"/>
        </w:rPr>
        <w:t>109</w:t>
      </w:r>
      <w:r>
        <w:rPr>
          <w:color w:val="CC7832"/>
        </w:rPr>
        <w:t>,</w:t>
      </w:r>
      <w:r>
        <w:rPr>
          <w:color w:val="CC7832"/>
        </w:rPr>
        <w:br/>
        <w:t xml:space="preserve">    </w:t>
      </w:r>
      <w:r>
        <w:rPr>
          <w:color w:val="9876AA"/>
        </w:rPr>
        <w:t>"description"</w:t>
      </w:r>
      <w:r>
        <w:rPr>
          <w:color w:val="CC7832"/>
        </w:rPr>
        <w:t xml:space="preserve">: </w:t>
      </w:r>
      <w:r>
        <w:rPr>
          <w:color w:val="6A8759"/>
        </w:rPr>
        <w:t>"3D NAND flash are applied to deliver high transfer speeds Remarkable transfer speeds that enable faster bootup and improved overall system performance. The advanced SLC Cache Technology allows performance boost and longer lifespan 7mm slim design suitable for Ultrabooks and Ultra-slim notebooks. Supports TRIM command, Garbage Collection technology, RAID, and ECC (Error Checking &amp; Correction) to provide the optimized performance and enhanced reliability."</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"https://fakestoreapi.com/img/71kWymZ+c+L._AC_SX679_.jpg"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12</w:t>
      </w:r>
      <w:r>
        <w:rPr>
          <w:color w:val="CC7832"/>
        </w:rPr>
        <w:t>,</w:t>
      </w:r>
      <w:r>
        <w:rPr>
          <w:color w:val="CC7832"/>
        </w:rPr>
        <w:br/>
        <w:t xml:space="preserve">    </w:t>
      </w:r>
      <w:r>
        <w:rPr>
          <w:color w:val="9876AA"/>
        </w:rPr>
        <w:t>"title"</w:t>
      </w:r>
      <w:r>
        <w:rPr>
          <w:color w:val="CC7832"/>
        </w:rPr>
        <w:t xml:space="preserve">: </w:t>
      </w:r>
      <w:r>
        <w:rPr>
          <w:color w:val="6A8759"/>
        </w:rPr>
        <w:t>"WD 4TB Gaming Drive Works with Playstation 4 Portable External Hard Drive"</w:t>
      </w:r>
      <w:r>
        <w:rPr>
          <w:color w:val="CC7832"/>
        </w:rPr>
        <w:t>,</w:t>
      </w:r>
      <w:r>
        <w:rPr>
          <w:color w:val="CC7832"/>
        </w:rPr>
        <w:br/>
        <w:t xml:space="preserve">    </w:t>
      </w:r>
      <w:r>
        <w:rPr>
          <w:color w:val="9876AA"/>
        </w:rPr>
        <w:t>"price"</w:t>
      </w:r>
      <w:r>
        <w:rPr>
          <w:color w:val="CC7832"/>
        </w:rPr>
        <w:t xml:space="preserve">: </w:t>
      </w:r>
      <w:r>
        <w:rPr>
          <w:color w:val="6897BB"/>
        </w:rPr>
        <w:t>114</w:t>
      </w:r>
      <w:r>
        <w:rPr>
          <w:color w:val="CC7832"/>
        </w:rPr>
        <w:t>,</w:t>
      </w:r>
      <w:r>
        <w:rPr>
          <w:color w:val="CC7832"/>
        </w:rPr>
        <w:br/>
        <w:t xml:space="preserve">    </w:t>
      </w:r>
      <w:r>
        <w:rPr>
          <w:color w:val="9876AA"/>
        </w:rPr>
        <w:t>"description"</w:t>
      </w:r>
      <w:r>
        <w:rPr>
          <w:color w:val="CC7832"/>
        </w:rPr>
        <w:t xml:space="preserve">: </w:t>
      </w:r>
      <w:r>
        <w:rPr>
          <w:color w:val="6A8759"/>
        </w:rPr>
        <w:t>"Expand your PS4 gaming experience, Play anywhere Fast and easy, setup Sleek design with high capacity, 3-year manufacturer's limited warranty"</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"https://fakestoreapi.com/img/61mtL65D4cL._AC_SX679_.jpg"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13</w:t>
      </w:r>
      <w:r>
        <w:rPr>
          <w:color w:val="CC7832"/>
        </w:rPr>
        <w:t>,</w:t>
      </w:r>
      <w:r>
        <w:rPr>
          <w:color w:val="CC7832"/>
        </w:rPr>
        <w:br/>
        <w:t xml:space="preserve">    </w:t>
      </w:r>
      <w:r>
        <w:rPr>
          <w:color w:val="9876AA"/>
        </w:rPr>
        <w:t>"title"</w:t>
      </w:r>
      <w:r>
        <w:rPr>
          <w:color w:val="CC7832"/>
        </w:rPr>
        <w:t xml:space="preserve">: </w:t>
      </w:r>
      <w:r>
        <w:rPr>
          <w:color w:val="6A8759"/>
        </w:rPr>
        <w:t>"Acer SB220Q bi 21.5 inches Full HD (1920 x 1080) IPS Ultra-Thin"</w:t>
      </w:r>
      <w:r>
        <w:rPr>
          <w:color w:val="CC7832"/>
        </w:rPr>
        <w:t>,</w:t>
      </w:r>
      <w:r>
        <w:rPr>
          <w:color w:val="CC7832"/>
        </w:rPr>
        <w:br/>
        <w:t xml:space="preserve">    </w:t>
      </w:r>
      <w:r>
        <w:rPr>
          <w:color w:val="9876AA"/>
        </w:rPr>
        <w:t>"price"</w:t>
      </w:r>
      <w:r>
        <w:rPr>
          <w:color w:val="CC7832"/>
        </w:rPr>
        <w:t xml:space="preserve">: </w:t>
      </w:r>
      <w:r>
        <w:rPr>
          <w:color w:val="6897BB"/>
        </w:rPr>
        <w:t>599</w:t>
      </w:r>
      <w:r>
        <w:rPr>
          <w:color w:val="CC7832"/>
        </w:rPr>
        <w:t>,</w:t>
      </w:r>
      <w:r>
        <w:rPr>
          <w:color w:val="CC7832"/>
        </w:rPr>
        <w:br/>
        <w:t xml:space="preserve">    </w:t>
      </w:r>
      <w:r>
        <w:rPr>
          <w:color w:val="9876AA"/>
        </w:rPr>
        <w:t>"description"</w:t>
      </w:r>
      <w:r>
        <w:rPr>
          <w:color w:val="CC7832"/>
        </w:rPr>
        <w:t xml:space="preserve">: </w:t>
      </w:r>
      <w:r>
        <w:rPr>
          <w:color w:val="6A8759"/>
        </w:rPr>
        <w:t>"21. 5 inches Full HD (1920 x 1080) widescreen IPS display And Radeon free Sync technology. No compatibility for VESA Mount Refresh Rate: 75Hz - Using HDMI port Zero-frame design | ultra-thin | 4ms response time | IPS panel Aspect ratio - 16: 9. Color Supported - 16. 7 million colors. Brightness - 250 nit Tilt angle -5 degree to 15 degree. Horizontal viewing angle-178 degree. Vertical viewing angle-178 degree 75 hertz"</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"https://fakestoreapi.com/img/81QpkIctqPL._AC_SX679_.jpg"</w:t>
      </w:r>
      <w:r>
        <w:rPr>
          <w:color w:val="6A8759"/>
        </w:rPr>
        <w:br/>
      </w:r>
      <w:r>
        <w:rPr>
          <w:color w:val="6A8759"/>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14</w:t>
      </w:r>
      <w:r>
        <w:rPr>
          <w:color w:val="CC7832"/>
        </w:rPr>
        <w:t>,</w:t>
      </w:r>
      <w:r>
        <w:rPr>
          <w:color w:val="CC7832"/>
        </w:rPr>
        <w:br/>
        <w:t xml:space="preserve">    </w:t>
      </w:r>
      <w:r>
        <w:rPr>
          <w:color w:val="9876AA"/>
        </w:rPr>
        <w:t>"title"</w:t>
      </w:r>
      <w:r>
        <w:rPr>
          <w:color w:val="CC7832"/>
        </w:rPr>
        <w:t xml:space="preserve">: </w:t>
      </w:r>
      <w:r>
        <w:rPr>
          <w:color w:val="6A8759"/>
        </w:rPr>
        <w:t>"Samsung 49-Inch CHG90 144Hz Curved Gaming Monitor (LC49HG90DMNXZA) – Super Ultrawide Screen QLED "</w:t>
      </w:r>
      <w:r>
        <w:rPr>
          <w:color w:val="CC7832"/>
        </w:rPr>
        <w:t>,</w:t>
      </w:r>
      <w:r>
        <w:rPr>
          <w:color w:val="CC7832"/>
        </w:rPr>
        <w:br/>
        <w:t xml:space="preserve">    </w:t>
      </w:r>
      <w:r>
        <w:rPr>
          <w:color w:val="9876AA"/>
        </w:rPr>
        <w:t>"price"</w:t>
      </w:r>
      <w:r>
        <w:rPr>
          <w:color w:val="CC7832"/>
        </w:rPr>
        <w:t xml:space="preserve">: </w:t>
      </w:r>
      <w:r>
        <w:rPr>
          <w:color w:val="6897BB"/>
        </w:rPr>
        <w:t>999.99</w:t>
      </w:r>
      <w:r>
        <w:rPr>
          <w:color w:val="CC7832"/>
        </w:rPr>
        <w:t>,</w:t>
      </w:r>
      <w:r>
        <w:rPr>
          <w:color w:val="CC7832"/>
        </w:rPr>
        <w:br/>
        <w:t xml:space="preserve">    </w:t>
      </w:r>
      <w:r>
        <w:rPr>
          <w:color w:val="9876AA"/>
        </w:rPr>
        <w:t>"description"</w:t>
      </w:r>
      <w:r>
        <w:rPr>
          <w:color w:val="CC7832"/>
        </w:rPr>
        <w:t xml:space="preserve">: </w:t>
      </w:r>
      <w:r>
        <w:rPr>
          <w:color w:val="6A8759"/>
        </w:rPr>
        <w:t>"49 INCH SUPER ULTRAWIDE 32:9 CURVED GAMING MONITOR with dual 27 inch screen side by side QUANTUM DOT (QLED) TECHNOLOGY, HDR support and factory calibration provides stunningly realistic and accurate color and contrast 144HZ HIGH REFRESH RATE and 1ms ultra fast response time work to eliminate motion blur, ghosting, and reduce input lag"</w:t>
      </w:r>
      <w:r>
        <w:rPr>
          <w:color w:val="CC7832"/>
        </w:rPr>
        <w:t>,</w:t>
      </w:r>
      <w:r>
        <w:rPr>
          <w:color w:val="CC7832"/>
        </w:rPr>
        <w:br/>
        <w:t xml:space="preserve">    </w:t>
      </w:r>
      <w:r>
        <w:rPr>
          <w:color w:val="9876AA"/>
        </w:rPr>
        <w:t>"category"</w:t>
      </w:r>
      <w:r>
        <w:rPr>
          <w:color w:val="CC7832"/>
        </w:rPr>
        <w:t xml:space="preserve">: </w:t>
      </w:r>
      <w:r>
        <w:rPr>
          <w:color w:val="6A8759"/>
        </w:rPr>
        <w:t>"electronics"</w:t>
      </w:r>
      <w:r>
        <w:rPr>
          <w:color w:val="CC7832"/>
        </w:rPr>
        <w:t>,</w:t>
      </w:r>
      <w:r>
        <w:rPr>
          <w:color w:val="CC7832"/>
        </w:rPr>
        <w:br/>
        <w:t xml:space="preserve">    </w:t>
      </w:r>
      <w:r>
        <w:rPr>
          <w:color w:val="9876AA"/>
        </w:rPr>
        <w:t>"image"</w:t>
      </w:r>
      <w:r>
        <w:rPr>
          <w:color w:val="CC7832"/>
        </w:rPr>
        <w:t xml:space="preserve">: </w:t>
      </w:r>
      <w:r>
        <w:rPr>
          <w:color w:val="6A8759"/>
        </w:rPr>
        <w:t>"https://fakestoreapi.com/img/81Zt42ioCgL._AC_SX679_.jpg"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15</w:t>
      </w:r>
      <w:r>
        <w:rPr>
          <w:color w:val="CC7832"/>
        </w:rPr>
        <w:t>,</w:t>
      </w:r>
      <w:r>
        <w:rPr>
          <w:color w:val="CC7832"/>
        </w:rPr>
        <w:br/>
        <w:t xml:space="preserve">    </w:t>
      </w:r>
      <w:r>
        <w:rPr>
          <w:color w:val="9876AA"/>
        </w:rPr>
        <w:t>"title"</w:t>
      </w:r>
      <w:r>
        <w:rPr>
          <w:color w:val="CC7832"/>
        </w:rPr>
        <w:t xml:space="preserve">: </w:t>
      </w:r>
      <w:r>
        <w:rPr>
          <w:color w:val="6A8759"/>
        </w:rPr>
        <w:t>"BIYLACLESEN Women's 3-in-1 Snowboard Jacket Winter Coats"</w:t>
      </w:r>
      <w:r>
        <w:rPr>
          <w:color w:val="CC7832"/>
        </w:rPr>
        <w:t>,</w:t>
      </w:r>
      <w:r>
        <w:rPr>
          <w:color w:val="CC7832"/>
        </w:rPr>
        <w:br/>
        <w:t xml:space="preserve">    </w:t>
      </w:r>
      <w:r>
        <w:rPr>
          <w:color w:val="9876AA"/>
        </w:rPr>
        <w:t>"price"</w:t>
      </w:r>
      <w:r>
        <w:rPr>
          <w:color w:val="CC7832"/>
        </w:rPr>
        <w:t xml:space="preserve">: </w:t>
      </w:r>
      <w:r>
        <w:rPr>
          <w:color w:val="6897BB"/>
        </w:rPr>
        <w:t>56.99</w:t>
      </w:r>
      <w:r>
        <w:rPr>
          <w:color w:val="CC7832"/>
        </w:rPr>
        <w:t>,</w:t>
      </w:r>
      <w:r>
        <w:rPr>
          <w:color w:val="CC7832"/>
        </w:rPr>
        <w:br/>
        <w:t xml:space="preserve">    </w:t>
      </w:r>
      <w:r>
        <w:rPr>
          <w:color w:val="9876AA"/>
        </w:rPr>
        <w:t>"description"</w:t>
      </w:r>
      <w:r>
        <w:rPr>
          <w:color w:val="CC7832"/>
        </w:rPr>
        <w:t xml:space="preserve">: </w:t>
      </w:r>
      <w:r>
        <w:rPr>
          <w:color w:val="6A8759"/>
        </w:rPr>
        <w:t>"Note:The Jackets is US standard size, Please choose size as your usual wear Material: 100% Polyester; Detachable Liner Fabric: Warm Fleece. Detachable Functional Liner: Skin Friendly, Lightweigt and Warm.Stand Collar Liner jacket, keep you warm in cold weather. Zippered Pockets: 2 Zippered Hand Pockets, 2 Zippered Pockets on Chest (enough to keep cards or keys)and 1 Hidden Pocket Inside.Zippered Hand Pockets and Hidden Pocket keep your things secure. Humanized Design: Adjustable and Detachable Hood and Adjustable cuff to prevent the wind and water,for a comfortable fit. 3 in 1 Detachable Design provide more convenience, you can separate the coat and inner as needed, or wear it together. It is suitable for different season and help you adapt to different climates"</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"https://fakestoreapi.com/img/51Y5NI-I5jL._AC_UX679_.jpg"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16</w:t>
      </w:r>
      <w:r>
        <w:rPr>
          <w:color w:val="CC7832"/>
        </w:rPr>
        <w:t>,</w:t>
      </w:r>
      <w:r>
        <w:rPr>
          <w:color w:val="CC7832"/>
        </w:rPr>
        <w:br/>
        <w:t xml:space="preserve">    </w:t>
      </w:r>
      <w:r>
        <w:rPr>
          <w:color w:val="9876AA"/>
        </w:rPr>
        <w:t>"title"</w:t>
      </w:r>
      <w:r>
        <w:rPr>
          <w:color w:val="CC7832"/>
        </w:rPr>
        <w:t xml:space="preserve">: </w:t>
      </w:r>
      <w:r>
        <w:rPr>
          <w:color w:val="6A8759"/>
        </w:rPr>
        <w:t>"Lock and Love Women's Removable Hooded Faux Leather Moto Biker Jacket"</w:t>
      </w:r>
      <w:r>
        <w:rPr>
          <w:color w:val="CC7832"/>
        </w:rPr>
        <w:t>,</w:t>
      </w:r>
      <w:r>
        <w:rPr>
          <w:color w:val="CC7832"/>
        </w:rPr>
        <w:br/>
        <w:t xml:space="preserve">    </w:t>
      </w:r>
      <w:r>
        <w:rPr>
          <w:color w:val="9876AA"/>
        </w:rPr>
        <w:t>"price"</w:t>
      </w:r>
      <w:r>
        <w:rPr>
          <w:color w:val="CC7832"/>
        </w:rPr>
        <w:t xml:space="preserve">: </w:t>
      </w:r>
      <w:r>
        <w:rPr>
          <w:color w:val="6897BB"/>
        </w:rPr>
        <w:t>29.95</w:t>
      </w:r>
      <w:r>
        <w:rPr>
          <w:color w:val="CC7832"/>
        </w:rPr>
        <w:t>,</w:t>
      </w:r>
      <w:r>
        <w:rPr>
          <w:color w:val="CC7832"/>
        </w:rPr>
        <w:br/>
        <w:t xml:space="preserve">    </w:t>
      </w:r>
      <w:r>
        <w:rPr>
          <w:color w:val="9876AA"/>
        </w:rPr>
        <w:t>"description"</w:t>
      </w:r>
      <w:r>
        <w:rPr>
          <w:color w:val="CC7832"/>
        </w:rPr>
        <w:t xml:space="preserve">: </w:t>
      </w:r>
      <w:r>
        <w:rPr>
          <w:color w:val="6A8759"/>
        </w:rPr>
        <w:t>"100% POLYURETHANE(shell) 100% POLYESTER(lining) 75% POLYESTER 25% COTTON (SWEATER), Faux leather material for style and comfort / 2 pockets of front, 2-For-One Hooded denim style faux leather jacket, Button detail on waist / Detail stitching at sides, HAND WASH ONLY / DO NOT BLEACH / LINE DRY / DO NOT IRON"</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"https://fakestoreapi.com/img/81XH0e8fefL._AC_UY879_.jpg"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17</w:t>
      </w:r>
      <w:r>
        <w:rPr>
          <w:color w:val="CC7832"/>
        </w:rPr>
        <w:t>,</w:t>
      </w:r>
      <w:r>
        <w:rPr>
          <w:color w:val="CC7832"/>
        </w:rPr>
        <w:br/>
        <w:t xml:space="preserve">    </w:t>
      </w:r>
      <w:r>
        <w:rPr>
          <w:color w:val="9876AA"/>
        </w:rPr>
        <w:t>"title"</w:t>
      </w:r>
      <w:r>
        <w:rPr>
          <w:color w:val="CC7832"/>
        </w:rPr>
        <w:t xml:space="preserve">: </w:t>
      </w:r>
      <w:r>
        <w:rPr>
          <w:color w:val="6A8759"/>
        </w:rPr>
        <w:t>"Rain Jacket Women Windbreaker Striped Climbing Raincoats"</w:t>
      </w:r>
      <w:r>
        <w:rPr>
          <w:color w:val="CC7832"/>
        </w:rPr>
        <w:t>,</w:t>
      </w:r>
      <w:r>
        <w:rPr>
          <w:color w:val="CC7832"/>
        </w:rPr>
        <w:br/>
        <w:t xml:space="preserve">    </w:t>
      </w:r>
      <w:r>
        <w:rPr>
          <w:color w:val="9876AA"/>
        </w:rPr>
        <w:t>"price"</w:t>
      </w:r>
      <w:r>
        <w:rPr>
          <w:color w:val="CC7832"/>
        </w:rPr>
        <w:t xml:space="preserve">: </w:t>
      </w:r>
      <w:r>
        <w:rPr>
          <w:color w:val="6897BB"/>
        </w:rPr>
        <w:t>39.99</w:t>
      </w:r>
      <w:r>
        <w:rPr>
          <w:color w:val="CC7832"/>
        </w:rPr>
        <w:t>,</w:t>
      </w:r>
      <w:r>
        <w:rPr>
          <w:color w:val="CC7832"/>
        </w:rPr>
        <w:br/>
        <w:t xml:space="preserve">    </w:t>
      </w:r>
      <w:r>
        <w:rPr>
          <w:color w:val="9876AA"/>
        </w:rPr>
        <w:t>"description"</w:t>
      </w:r>
      <w:r>
        <w:rPr>
          <w:color w:val="CC7832"/>
        </w:rPr>
        <w:t xml:space="preserve">: </w:t>
      </w:r>
      <w:r>
        <w:rPr>
          <w:color w:val="6A8759"/>
        </w:rPr>
        <w:t>"Lightweight perfet for trip or casual wear---Long sleeve with hooded, adjustable drawstring waist design. Button and zipper front closure raincoat, fully stripes Lined and The Raincoat has 2 side pockets are a good size to hold all kinds of things, it covers the hips, and the hood is generous but doesn't overdo it.Attached Cotton Lined Hood with Adjustable Drawstrings give it a real styled look."</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"https://fakestoreapi.com/img/71HblAHs5xL._AC_UY879_-2.jpg"</w:t>
      </w:r>
      <w:r>
        <w:rPr>
          <w:color w:val="6A8759"/>
        </w:rPr>
        <w:br/>
      </w:r>
      <w:r>
        <w:rPr>
          <w:color w:val="6A8759"/>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18</w:t>
      </w:r>
      <w:r>
        <w:rPr>
          <w:color w:val="CC7832"/>
        </w:rPr>
        <w:t>,</w:t>
      </w:r>
      <w:r>
        <w:rPr>
          <w:color w:val="CC7832"/>
        </w:rPr>
        <w:br/>
        <w:t xml:space="preserve">    </w:t>
      </w:r>
      <w:r>
        <w:rPr>
          <w:color w:val="9876AA"/>
        </w:rPr>
        <w:t>"title"</w:t>
      </w:r>
      <w:r>
        <w:rPr>
          <w:color w:val="CC7832"/>
        </w:rPr>
        <w:t xml:space="preserve">: </w:t>
      </w:r>
      <w:r>
        <w:rPr>
          <w:color w:val="6A8759"/>
        </w:rPr>
        <w:t>"MBJ Women's Solid Short Sleeve Boat Neck V "</w:t>
      </w:r>
      <w:r>
        <w:rPr>
          <w:color w:val="CC7832"/>
        </w:rPr>
        <w:t>,</w:t>
      </w:r>
      <w:r>
        <w:rPr>
          <w:color w:val="CC7832"/>
        </w:rPr>
        <w:br/>
        <w:t xml:space="preserve">    </w:t>
      </w:r>
      <w:r>
        <w:rPr>
          <w:color w:val="9876AA"/>
        </w:rPr>
        <w:t>"price"</w:t>
      </w:r>
      <w:r>
        <w:rPr>
          <w:color w:val="CC7832"/>
        </w:rPr>
        <w:t xml:space="preserve">: </w:t>
      </w:r>
      <w:r>
        <w:rPr>
          <w:color w:val="6897BB"/>
        </w:rPr>
        <w:t>9.85</w:t>
      </w:r>
      <w:r>
        <w:rPr>
          <w:color w:val="CC7832"/>
        </w:rPr>
        <w:t>,</w:t>
      </w:r>
      <w:r>
        <w:rPr>
          <w:color w:val="CC7832"/>
        </w:rPr>
        <w:br/>
        <w:t xml:space="preserve">    </w:t>
      </w:r>
      <w:r>
        <w:rPr>
          <w:color w:val="9876AA"/>
        </w:rPr>
        <w:t>"description"</w:t>
      </w:r>
      <w:r>
        <w:rPr>
          <w:color w:val="CC7832"/>
        </w:rPr>
        <w:t xml:space="preserve">: </w:t>
      </w:r>
      <w:r>
        <w:rPr>
          <w:color w:val="6A8759"/>
        </w:rPr>
        <w:t>"95% RAYON 5% SPANDEX, Made in USA or Imported, Do Not Bleach, Lightweight fabric with great stretch for comfort, Ribbed on sleeves and neckline / Double stitching on bottom hem"</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"https://fakestoreapi.com/img/71z3kpMAYsL._AC_UY879_.jpg"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19</w:t>
      </w:r>
      <w:r>
        <w:rPr>
          <w:color w:val="CC7832"/>
        </w:rPr>
        <w:t>,</w:t>
      </w:r>
      <w:r>
        <w:rPr>
          <w:color w:val="CC7832"/>
        </w:rPr>
        <w:br/>
        <w:t xml:space="preserve">    </w:t>
      </w:r>
      <w:r>
        <w:rPr>
          <w:color w:val="9876AA"/>
        </w:rPr>
        <w:t>"title"</w:t>
      </w:r>
      <w:r>
        <w:rPr>
          <w:color w:val="CC7832"/>
        </w:rPr>
        <w:t xml:space="preserve">: </w:t>
      </w:r>
      <w:r>
        <w:rPr>
          <w:color w:val="6A8759"/>
        </w:rPr>
        <w:t>"Opna Women's Short Sleeve Moisture"</w:t>
      </w:r>
      <w:r>
        <w:rPr>
          <w:color w:val="CC7832"/>
        </w:rPr>
        <w:t>,</w:t>
      </w:r>
      <w:r>
        <w:rPr>
          <w:color w:val="CC7832"/>
        </w:rPr>
        <w:br/>
        <w:t xml:space="preserve">    </w:t>
      </w:r>
      <w:r>
        <w:rPr>
          <w:color w:val="9876AA"/>
        </w:rPr>
        <w:t>"price"</w:t>
      </w:r>
      <w:r>
        <w:rPr>
          <w:color w:val="CC7832"/>
        </w:rPr>
        <w:t xml:space="preserve">: </w:t>
      </w:r>
      <w:r>
        <w:rPr>
          <w:color w:val="6897BB"/>
        </w:rPr>
        <w:t>7.95</w:t>
      </w:r>
      <w:r>
        <w:rPr>
          <w:color w:val="CC7832"/>
        </w:rPr>
        <w:t>,</w:t>
      </w:r>
      <w:r>
        <w:rPr>
          <w:color w:val="CC7832"/>
        </w:rPr>
        <w:br/>
        <w:t xml:space="preserve">    </w:t>
      </w:r>
      <w:r>
        <w:rPr>
          <w:color w:val="9876AA"/>
        </w:rPr>
        <w:t>"description"</w:t>
      </w:r>
      <w:r>
        <w:rPr>
          <w:color w:val="CC7832"/>
        </w:rPr>
        <w:t xml:space="preserve">: </w:t>
      </w:r>
      <w:r>
        <w:rPr>
          <w:color w:val="6A8759"/>
        </w:rPr>
        <w:t>"100% Polyester, Machine wash, 100% cationic polyester interlock, Machine Wash &amp; Pre Shrunk for a Great Fit, Lightweight, roomy and highly breathable with moisture wicking fabric which helps to keep moisture away, Soft Lightweight Fabric with comfortable V-neck collar and a slimmer fit, delivers a sleek, more feminine silhouette and Added Comfort"</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"https://fakestoreapi.com/img/51eg55uWmdL._AC_UX679_.jpg"</w:t>
      </w:r>
      <w:r>
        <w:rPr>
          <w:color w:val="6A8759"/>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20</w:t>
      </w:r>
      <w:r>
        <w:rPr>
          <w:color w:val="CC7832"/>
        </w:rPr>
        <w:t>,</w:t>
      </w:r>
      <w:r>
        <w:rPr>
          <w:color w:val="CC7832"/>
        </w:rPr>
        <w:br/>
        <w:t xml:space="preserve">    </w:t>
      </w:r>
      <w:r>
        <w:rPr>
          <w:color w:val="9876AA"/>
        </w:rPr>
        <w:t>"title"</w:t>
      </w:r>
      <w:r>
        <w:rPr>
          <w:color w:val="CC7832"/>
        </w:rPr>
        <w:t xml:space="preserve">: </w:t>
      </w:r>
      <w:r>
        <w:rPr>
          <w:color w:val="6A8759"/>
        </w:rPr>
        <w:t>"DANVOUY Womens T Shirt Casual Cotton Short"</w:t>
      </w:r>
      <w:r>
        <w:rPr>
          <w:color w:val="CC7832"/>
        </w:rPr>
        <w:t>,</w:t>
      </w:r>
      <w:r>
        <w:rPr>
          <w:color w:val="CC7832"/>
        </w:rPr>
        <w:br/>
        <w:t xml:space="preserve">    </w:t>
      </w:r>
      <w:r>
        <w:rPr>
          <w:color w:val="9876AA"/>
        </w:rPr>
        <w:t>"price"</w:t>
      </w:r>
      <w:r>
        <w:rPr>
          <w:color w:val="CC7832"/>
        </w:rPr>
        <w:t xml:space="preserve">: </w:t>
      </w:r>
      <w:r>
        <w:rPr>
          <w:color w:val="6897BB"/>
        </w:rPr>
        <w:t>12.99</w:t>
      </w:r>
      <w:r>
        <w:rPr>
          <w:color w:val="CC7832"/>
        </w:rPr>
        <w:t>,</w:t>
      </w:r>
      <w:r>
        <w:rPr>
          <w:color w:val="CC7832"/>
        </w:rPr>
        <w:br/>
        <w:t xml:space="preserve">    </w:t>
      </w:r>
      <w:r>
        <w:rPr>
          <w:color w:val="9876AA"/>
        </w:rPr>
        <w:t>"description"</w:t>
      </w:r>
      <w:r>
        <w:rPr>
          <w:color w:val="CC7832"/>
        </w:rPr>
        <w:t xml:space="preserve">: </w:t>
      </w:r>
      <w:r>
        <w:rPr>
          <w:color w:val="6A8759"/>
        </w:rPr>
        <w:t>"95%Cotton,5%Spandex, Features: Casual, Short Sleeve, Letter Print,V-Neck,Fashion Tees, The fabric is soft and has some stretch., Occasion: Casual/Office/Beach/School/Home/Street. Season: Spring,Summer,Autumn,Winter."</w:t>
      </w:r>
      <w:r>
        <w:rPr>
          <w:color w:val="CC7832"/>
        </w:rPr>
        <w:t>,</w:t>
      </w:r>
      <w:r>
        <w:rPr>
          <w:color w:val="CC7832"/>
        </w:rPr>
        <w:br/>
        <w:t xml:space="preserve">    </w:t>
      </w:r>
      <w:r>
        <w:rPr>
          <w:color w:val="9876AA"/>
        </w:rPr>
        <w:t>"category"</w:t>
      </w:r>
      <w:r>
        <w:rPr>
          <w:color w:val="CC7832"/>
        </w:rPr>
        <w:t xml:space="preserve">: </w:t>
      </w:r>
      <w:r>
        <w:rPr>
          <w:color w:val="6A8759"/>
        </w:rPr>
        <w:t>"women's clothing"</w:t>
      </w:r>
      <w:r>
        <w:rPr>
          <w:color w:val="CC7832"/>
        </w:rPr>
        <w:t>,</w:t>
      </w:r>
      <w:r>
        <w:rPr>
          <w:color w:val="CC7832"/>
        </w:rPr>
        <w:br/>
        <w:t xml:space="preserve">    </w:t>
      </w:r>
      <w:r>
        <w:rPr>
          <w:color w:val="9876AA"/>
        </w:rPr>
        <w:t>"image"</w:t>
      </w:r>
      <w:r>
        <w:rPr>
          <w:color w:val="CC7832"/>
        </w:rPr>
        <w:t xml:space="preserve">: </w:t>
      </w:r>
      <w:r>
        <w:rPr>
          <w:color w:val="6A8759"/>
        </w:rPr>
        <w:t>"https://fakestoreapi.com/img/61pHAEJ4NML._AC_UX679_.jpg"</w:t>
      </w:r>
      <w:r>
        <w:rPr>
          <w:color w:val="6A8759"/>
        </w:rPr>
        <w:br/>
        <w:t xml:space="preserve">  </w:t>
      </w:r>
      <w:r>
        <w:rPr>
          <w:color w:val="A9B7C6"/>
        </w:rPr>
        <w:t>}</w:t>
      </w:r>
      <w:r>
        <w:rPr>
          <w:color w:val="A9B7C6"/>
        </w:rPr>
        <w:br/>
        <w:t>]</w:t>
      </w:r>
    </w:p>
    <w:p w14:paraId="3521283C" w14:textId="3130FED1" w:rsidR="00AD4236" w:rsidRDefault="00AD4236" w:rsidP="002B2811"/>
    <w:p w14:paraId="3FAC5D16" w14:textId="53669A7C" w:rsidR="00AD4236" w:rsidRDefault="00AD4236" w:rsidP="002B2811">
      <w:r>
        <w:t>CartItem.json</w:t>
      </w:r>
    </w:p>
    <w:p w14:paraId="22416D7A" w14:textId="4311A069" w:rsidR="00AD4236" w:rsidRDefault="00AD4236" w:rsidP="002B2811"/>
    <w:p w14:paraId="4BCA0939" w14:textId="77777777" w:rsidR="00AD4236" w:rsidRDefault="00AD4236" w:rsidP="00AD4236">
      <w:pPr>
        <w:pStyle w:val="HTMLPreformatted"/>
        <w:shd w:val="clear" w:color="auto" w:fill="2B2B2B"/>
        <w:rPr>
          <w:color w:val="A9B7C6"/>
        </w:rPr>
      </w:pPr>
      <w:r>
        <w:rPr>
          <w:color w:val="A9B7C6"/>
        </w:rPr>
        <w:t>[</w:t>
      </w:r>
      <w:r>
        <w:rPr>
          <w:color w:val="A9B7C6"/>
        </w:rPr>
        <w:br/>
        <w:t xml:space="preserve">  {</w:t>
      </w:r>
      <w:r>
        <w:rPr>
          <w:color w:val="A9B7C6"/>
        </w:rPr>
        <w:br/>
        <w:t xml:space="preserve">    </w:t>
      </w:r>
      <w:r>
        <w:rPr>
          <w:color w:val="9876AA"/>
        </w:rPr>
        <w:t>"id"</w:t>
      </w:r>
      <w:r>
        <w:rPr>
          <w:color w:val="CC7832"/>
        </w:rPr>
        <w:t xml:space="preserve">: </w:t>
      </w:r>
      <w:r>
        <w:rPr>
          <w:color w:val="6897BB"/>
        </w:rPr>
        <w:t>1</w:t>
      </w:r>
      <w:r>
        <w:rPr>
          <w:color w:val="CC7832"/>
        </w:rPr>
        <w:t>,</w:t>
      </w:r>
      <w:r>
        <w:rPr>
          <w:color w:val="CC7832"/>
        </w:rPr>
        <w:br/>
        <w:t xml:space="preserve">    </w:t>
      </w:r>
      <w:r>
        <w:rPr>
          <w:color w:val="9876AA"/>
        </w:rPr>
        <w:t>"userId"</w:t>
      </w:r>
      <w:r>
        <w:rPr>
          <w:color w:val="CC7832"/>
        </w:rPr>
        <w:t xml:space="preserve">: </w:t>
      </w:r>
      <w:r>
        <w:rPr>
          <w:color w:val="6897BB"/>
        </w:rPr>
        <w:t>1</w:t>
      </w:r>
      <w:r>
        <w:rPr>
          <w:color w:val="CC7832"/>
        </w:rPr>
        <w:t>,</w:t>
      </w:r>
      <w:r>
        <w:rPr>
          <w:color w:val="CC7832"/>
        </w:rPr>
        <w:br/>
        <w:t xml:space="preserve">    </w:t>
      </w:r>
      <w:r>
        <w:rPr>
          <w:color w:val="9876AA"/>
        </w:rPr>
        <w:t>"productId"</w:t>
      </w:r>
      <w:r>
        <w:rPr>
          <w:color w:val="CC7832"/>
        </w:rPr>
        <w:t xml:space="preserve">: </w:t>
      </w:r>
      <w:r>
        <w:rPr>
          <w:color w:val="6897BB"/>
        </w:rPr>
        <w:t>1</w:t>
      </w:r>
      <w:r>
        <w:rPr>
          <w:color w:val="CC7832"/>
        </w:rPr>
        <w:t>,</w:t>
      </w:r>
      <w:r>
        <w:rPr>
          <w:color w:val="CC7832"/>
        </w:rPr>
        <w:br/>
        <w:t xml:space="preserve">    </w:t>
      </w:r>
      <w:r>
        <w:rPr>
          <w:color w:val="9876AA"/>
        </w:rPr>
        <w:t>"quantity"</w:t>
      </w:r>
      <w:r>
        <w:rPr>
          <w:color w:val="CC7832"/>
        </w:rPr>
        <w:t xml:space="preserve">: </w:t>
      </w:r>
      <w:r>
        <w:rPr>
          <w:color w:val="6897BB"/>
        </w:rPr>
        <w:t>1</w:t>
      </w:r>
      <w:r>
        <w:rPr>
          <w:color w:val="6897BB"/>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2</w:t>
      </w:r>
      <w:r>
        <w:rPr>
          <w:color w:val="CC7832"/>
        </w:rPr>
        <w:t>,</w:t>
      </w:r>
      <w:r>
        <w:rPr>
          <w:color w:val="CC7832"/>
        </w:rPr>
        <w:br/>
        <w:t xml:space="preserve">    </w:t>
      </w:r>
      <w:r>
        <w:rPr>
          <w:color w:val="9876AA"/>
        </w:rPr>
        <w:t>"userId"</w:t>
      </w:r>
      <w:r>
        <w:rPr>
          <w:color w:val="CC7832"/>
        </w:rPr>
        <w:t xml:space="preserve">: </w:t>
      </w:r>
      <w:r>
        <w:rPr>
          <w:color w:val="6897BB"/>
        </w:rPr>
        <w:t>1</w:t>
      </w:r>
      <w:r>
        <w:rPr>
          <w:color w:val="CC7832"/>
        </w:rPr>
        <w:t>,</w:t>
      </w:r>
      <w:r>
        <w:rPr>
          <w:color w:val="CC7832"/>
        </w:rPr>
        <w:br/>
        <w:t xml:space="preserve">    </w:t>
      </w:r>
      <w:r>
        <w:rPr>
          <w:color w:val="9876AA"/>
        </w:rPr>
        <w:t>"productId"</w:t>
      </w:r>
      <w:r>
        <w:rPr>
          <w:color w:val="CC7832"/>
        </w:rPr>
        <w:t xml:space="preserve">: </w:t>
      </w:r>
      <w:r>
        <w:rPr>
          <w:color w:val="6897BB"/>
        </w:rPr>
        <w:t>2</w:t>
      </w:r>
      <w:r>
        <w:rPr>
          <w:color w:val="CC7832"/>
        </w:rPr>
        <w:t>,</w:t>
      </w:r>
      <w:r>
        <w:rPr>
          <w:color w:val="CC7832"/>
        </w:rPr>
        <w:br/>
        <w:t xml:space="preserve">    </w:t>
      </w:r>
      <w:r>
        <w:rPr>
          <w:color w:val="9876AA"/>
        </w:rPr>
        <w:t>"quantity"</w:t>
      </w:r>
      <w:r>
        <w:rPr>
          <w:color w:val="CC7832"/>
        </w:rPr>
        <w:t xml:space="preserve">: </w:t>
      </w:r>
      <w:r>
        <w:rPr>
          <w:color w:val="6897BB"/>
        </w:rPr>
        <w:t>5</w:t>
      </w:r>
      <w:r>
        <w:rPr>
          <w:color w:val="6897BB"/>
        </w:rPr>
        <w:br/>
        <w:t xml:space="preserve">  </w:t>
      </w:r>
      <w:r>
        <w:rPr>
          <w:color w:val="A9B7C6"/>
        </w:rPr>
        <w:t>}</w:t>
      </w:r>
      <w:r>
        <w:rPr>
          <w:color w:val="A9B7C6"/>
        </w:rPr>
        <w:br/>
        <w:t>]</w:t>
      </w:r>
    </w:p>
    <w:p w14:paraId="1643B3BD" w14:textId="1E591637" w:rsidR="00AD4236" w:rsidRDefault="00AD4236" w:rsidP="002B2811"/>
    <w:p w14:paraId="5AB5EFC1" w14:textId="1380A0B3" w:rsidR="00AD4236" w:rsidRDefault="00AD4236" w:rsidP="002B2811">
      <w:r w:rsidRPr="00AD4236">
        <w:t>categories.json</w:t>
      </w:r>
    </w:p>
    <w:p w14:paraId="48A1AC33" w14:textId="7D57EAB4" w:rsidR="00AD4236" w:rsidRDefault="00AD4236" w:rsidP="002B2811"/>
    <w:p w14:paraId="018C8DD3" w14:textId="611D4803" w:rsidR="00AD4236" w:rsidRDefault="00AD4236" w:rsidP="00AD4236">
      <w:pPr>
        <w:pStyle w:val="HTMLPreformatted"/>
        <w:shd w:val="clear" w:color="auto" w:fill="2B2B2B"/>
        <w:rPr>
          <w:color w:val="A9B7C6"/>
        </w:rPr>
      </w:pPr>
      <w:r>
        <w:rPr>
          <w:color w:val="A9B7C6"/>
        </w:rPr>
        <w:lastRenderedPageBreak/>
        <w:t>[</w:t>
      </w:r>
      <w:r>
        <w:rPr>
          <w:color w:val="A9B7C6"/>
        </w:rPr>
        <w:br/>
        <w:t xml:space="preserve">  {</w:t>
      </w:r>
      <w:r>
        <w:rPr>
          <w:color w:val="A9B7C6"/>
        </w:rPr>
        <w:br/>
        <w:t xml:space="preserve">    </w:t>
      </w:r>
      <w:r>
        <w:rPr>
          <w:color w:val="9876AA"/>
        </w:rPr>
        <w:t>"id"</w:t>
      </w:r>
      <w:r>
        <w:rPr>
          <w:color w:val="CC7832"/>
        </w:rPr>
        <w:t xml:space="preserve">: </w:t>
      </w:r>
      <w:r>
        <w:rPr>
          <w:color w:val="6897BB"/>
        </w:rPr>
        <w:t>1</w:t>
      </w:r>
      <w:r>
        <w:rPr>
          <w:color w:val="CC7832"/>
        </w:rPr>
        <w:t>,</w:t>
      </w:r>
      <w:r>
        <w:rPr>
          <w:color w:val="CC7832"/>
        </w:rPr>
        <w:br/>
        <w:t xml:space="preserve">    </w:t>
      </w:r>
      <w:r>
        <w:rPr>
          <w:color w:val="9876AA"/>
        </w:rPr>
        <w:t>"userId"</w:t>
      </w:r>
      <w:r>
        <w:rPr>
          <w:color w:val="CC7832"/>
        </w:rPr>
        <w:t xml:space="preserve">: </w:t>
      </w:r>
      <w:r>
        <w:rPr>
          <w:color w:val="6897BB"/>
        </w:rPr>
        <w:t>1</w:t>
      </w:r>
      <w:r>
        <w:rPr>
          <w:color w:val="CC7832"/>
        </w:rPr>
        <w:t>,</w:t>
      </w:r>
      <w:r>
        <w:rPr>
          <w:color w:val="CC7832"/>
        </w:rPr>
        <w:br/>
        <w:t xml:space="preserve">    </w:t>
      </w:r>
      <w:r>
        <w:rPr>
          <w:color w:val="9876AA"/>
        </w:rPr>
        <w:t>"productId"</w:t>
      </w:r>
      <w:r>
        <w:rPr>
          <w:color w:val="CC7832"/>
        </w:rPr>
        <w:t xml:space="preserve">: </w:t>
      </w:r>
      <w:r>
        <w:rPr>
          <w:color w:val="6897BB"/>
        </w:rPr>
        <w:t>1</w:t>
      </w:r>
      <w:r>
        <w:rPr>
          <w:color w:val="CC7832"/>
        </w:rPr>
        <w:t>,</w:t>
      </w:r>
      <w:r>
        <w:rPr>
          <w:color w:val="CC7832"/>
        </w:rPr>
        <w:br/>
        <w:t xml:space="preserve">    </w:t>
      </w:r>
      <w:r>
        <w:rPr>
          <w:color w:val="9876AA"/>
        </w:rPr>
        <w:t>"quantity"</w:t>
      </w:r>
      <w:r>
        <w:rPr>
          <w:color w:val="CC7832"/>
        </w:rPr>
        <w:t xml:space="preserve">: </w:t>
      </w:r>
      <w:r>
        <w:rPr>
          <w:color w:val="6897BB"/>
        </w:rPr>
        <w:t>1</w:t>
      </w:r>
      <w:r>
        <w:rPr>
          <w:color w:val="6897BB"/>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2</w:t>
      </w:r>
      <w:r>
        <w:rPr>
          <w:color w:val="CC7832"/>
        </w:rPr>
        <w:t>,</w:t>
      </w:r>
      <w:r>
        <w:rPr>
          <w:color w:val="CC7832"/>
        </w:rPr>
        <w:br/>
        <w:t xml:space="preserve">    </w:t>
      </w:r>
      <w:r>
        <w:rPr>
          <w:color w:val="9876AA"/>
        </w:rPr>
        <w:t>"userId"</w:t>
      </w:r>
      <w:r>
        <w:rPr>
          <w:color w:val="CC7832"/>
        </w:rPr>
        <w:t xml:space="preserve">: </w:t>
      </w:r>
      <w:r>
        <w:rPr>
          <w:color w:val="6897BB"/>
        </w:rPr>
        <w:t>1</w:t>
      </w:r>
      <w:r>
        <w:rPr>
          <w:color w:val="CC7832"/>
        </w:rPr>
        <w:t>,</w:t>
      </w:r>
      <w:r>
        <w:rPr>
          <w:color w:val="CC7832"/>
        </w:rPr>
        <w:br/>
        <w:t xml:space="preserve">    </w:t>
      </w:r>
      <w:r>
        <w:rPr>
          <w:color w:val="9876AA"/>
        </w:rPr>
        <w:t>"productId"</w:t>
      </w:r>
      <w:r>
        <w:rPr>
          <w:color w:val="CC7832"/>
        </w:rPr>
        <w:t xml:space="preserve">: </w:t>
      </w:r>
      <w:r>
        <w:rPr>
          <w:color w:val="6897BB"/>
        </w:rPr>
        <w:t>2</w:t>
      </w:r>
      <w:r>
        <w:rPr>
          <w:color w:val="CC7832"/>
        </w:rPr>
        <w:t>,</w:t>
      </w:r>
      <w:r>
        <w:rPr>
          <w:color w:val="CC7832"/>
        </w:rPr>
        <w:br/>
        <w:t xml:space="preserve">    </w:t>
      </w:r>
      <w:r>
        <w:rPr>
          <w:color w:val="9876AA"/>
        </w:rPr>
        <w:t>"quantity"</w:t>
      </w:r>
      <w:r>
        <w:rPr>
          <w:color w:val="CC7832"/>
        </w:rPr>
        <w:t xml:space="preserve">: </w:t>
      </w:r>
      <w:r>
        <w:rPr>
          <w:color w:val="6897BB"/>
        </w:rPr>
        <w:t>5</w:t>
      </w:r>
      <w:r>
        <w:rPr>
          <w:color w:val="6897BB"/>
        </w:rPr>
        <w:br/>
        <w:t xml:space="preserve">  </w:t>
      </w:r>
      <w:r>
        <w:rPr>
          <w:color w:val="A9B7C6"/>
        </w:rPr>
        <w:t>}</w:t>
      </w:r>
      <w:r>
        <w:rPr>
          <w:color w:val="A9B7C6"/>
        </w:rPr>
        <w:br/>
        <w:t>]</w:t>
      </w:r>
    </w:p>
    <w:p w14:paraId="3B60765A" w14:textId="7EA93DAC" w:rsidR="00AD4236" w:rsidRDefault="00AD4236" w:rsidP="00AD4236">
      <w:pPr>
        <w:pStyle w:val="HTMLPreformatted"/>
        <w:shd w:val="clear" w:color="auto" w:fill="2B2B2B"/>
        <w:rPr>
          <w:color w:val="A9B7C6"/>
        </w:rPr>
      </w:pPr>
    </w:p>
    <w:p w14:paraId="3DAFEDAA" w14:textId="77777777" w:rsidR="00AD4236" w:rsidRDefault="00AD4236" w:rsidP="00AD4236">
      <w:pPr>
        <w:pStyle w:val="HTMLPreformatted"/>
        <w:shd w:val="clear" w:color="auto" w:fill="2B2B2B"/>
        <w:rPr>
          <w:color w:val="A9B7C6"/>
        </w:rPr>
      </w:pPr>
    </w:p>
    <w:p w14:paraId="30D3F4DA" w14:textId="213D681A" w:rsidR="00AD4236" w:rsidRDefault="00AD4236" w:rsidP="002B2811"/>
    <w:p w14:paraId="4BCF8303" w14:textId="395E26F1" w:rsidR="00AD4236" w:rsidRDefault="00AD4236" w:rsidP="002B2811">
      <w:r>
        <w:t xml:space="preserve">Reviews.json </w:t>
      </w:r>
    </w:p>
    <w:p w14:paraId="6C08BE7E" w14:textId="77777777" w:rsidR="00AD4236" w:rsidRDefault="00AD4236" w:rsidP="002B2811"/>
    <w:p w14:paraId="1366B96C" w14:textId="0C90B93B" w:rsidR="00AD4236" w:rsidRDefault="00AD4236" w:rsidP="00AD4236">
      <w:pPr>
        <w:pStyle w:val="HTMLPreformatted"/>
        <w:shd w:val="clear" w:color="auto" w:fill="2B2B2B"/>
        <w:rPr>
          <w:color w:val="A9B7C6"/>
        </w:rPr>
      </w:pPr>
      <w:r>
        <w:rPr>
          <w:color w:val="A9B7C6"/>
        </w:rPr>
        <w:t>[</w:t>
      </w:r>
      <w:r>
        <w:rPr>
          <w:color w:val="A9B7C6"/>
        </w:rPr>
        <w:br/>
        <w:t xml:space="preserve">  {</w:t>
      </w:r>
      <w:r>
        <w:rPr>
          <w:color w:val="A9B7C6"/>
        </w:rPr>
        <w:br/>
        <w:t xml:space="preserve">    </w:t>
      </w:r>
      <w:r>
        <w:rPr>
          <w:color w:val="9876AA"/>
        </w:rPr>
        <w:t>"id"</w:t>
      </w:r>
      <w:r>
        <w:rPr>
          <w:color w:val="CC7832"/>
        </w:rPr>
        <w:t xml:space="preserve">: </w:t>
      </w:r>
      <w:r>
        <w:rPr>
          <w:color w:val="6897BB"/>
        </w:rPr>
        <w:t>1</w:t>
      </w:r>
      <w:r>
        <w:rPr>
          <w:color w:val="CC7832"/>
        </w:rPr>
        <w:t>,</w:t>
      </w:r>
      <w:r>
        <w:rPr>
          <w:color w:val="CC7832"/>
        </w:rPr>
        <w:br/>
        <w:t xml:space="preserve">    </w:t>
      </w:r>
      <w:r>
        <w:rPr>
          <w:color w:val="9876AA"/>
        </w:rPr>
        <w:t>"title"</w:t>
      </w:r>
      <w:r>
        <w:rPr>
          <w:color w:val="CC7832"/>
        </w:rPr>
        <w:t xml:space="preserve">: </w:t>
      </w:r>
      <w:r>
        <w:rPr>
          <w:color w:val="6A8759"/>
        </w:rPr>
        <w:t>"Nice"</w:t>
      </w:r>
      <w:r>
        <w:rPr>
          <w:color w:val="CC7832"/>
        </w:rPr>
        <w:t>,</w:t>
      </w:r>
      <w:r>
        <w:rPr>
          <w:color w:val="CC7832"/>
        </w:rPr>
        <w:br/>
        <w:t xml:space="preserve">    </w:t>
      </w:r>
      <w:r>
        <w:rPr>
          <w:color w:val="9876AA"/>
        </w:rPr>
        <w:t>"description"</w:t>
      </w:r>
      <w:r>
        <w:rPr>
          <w:color w:val="CC7832"/>
        </w:rPr>
        <w:t xml:space="preserve">: </w:t>
      </w:r>
      <w:r>
        <w:rPr>
          <w:color w:val="6A8759"/>
        </w:rPr>
        <w:t>"Nice Material"</w:t>
      </w:r>
      <w:r>
        <w:rPr>
          <w:color w:val="CC7832"/>
        </w:rPr>
        <w:t>,</w:t>
      </w:r>
      <w:r>
        <w:rPr>
          <w:color w:val="CC7832"/>
        </w:rPr>
        <w:br/>
        <w:t xml:space="preserve">    </w:t>
      </w:r>
      <w:r>
        <w:rPr>
          <w:color w:val="9876AA"/>
        </w:rPr>
        <w:t>"rate"</w:t>
      </w:r>
      <w:r>
        <w:rPr>
          <w:color w:val="CC7832"/>
        </w:rPr>
        <w:t xml:space="preserve">: </w:t>
      </w:r>
      <w:r>
        <w:rPr>
          <w:color w:val="6897BB"/>
        </w:rPr>
        <w:t>4.0</w:t>
      </w:r>
      <w:r>
        <w:rPr>
          <w:color w:val="CC7832"/>
        </w:rPr>
        <w:t>,</w:t>
      </w:r>
      <w:r>
        <w:rPr>
          <w:color w:val="CC7832"/>
        </w:rPr>
        <w:br/>
        <w:t xml:space="preserve">    </w:t>
      </w:r>
      <w:r>
        <w:rPr>
          <w:color w:val="9876AA"/>
        </w:rPr>
        <w:t>"userId"</w:t>
      </w:r>
      <w:r>
        <w:rPr>
          <w:color w:val="CC7832"/>
        </w:rPr>
        <w:t xml:space="preserve">: </w:t>
      </w:r>
      <w:r>
        <w:rPr>
          <w:color w:val="6897BB"/>
        </w:rPr>
        <w:t>2</w:t>
      </w:r>
      <w:r>
        <w:rPr>
          <w:color w:val="CC7832"/>
        </w:rPr>
        <w:t>,</w:t>
      </w:r>
      <w:r>
        <w:rPr>
          <w:color w:val="CC7832"/>
        </w:rPr>
        <w:br/>
        <w:t xml:space="preserve">    </w:t>
      </w:r>
      <w:r>
        <w:rPr>
          <w:color w:val="9876AA"/>
        </w:rPr>
        <w:t>"productId"</w:t>
      </w:r>
      <w:r>
        <w:rPr>
          <w:color w:val="CC7832"/>
        </w:rPr>
        <w:t xml:space="preserve">: </w:t>
      </w:r>
      <w:r>
        <w:rPr>
          <w:color w:val="6897BB"/>
        </w:rPr>
        <w:t>3</w:t>
      </w:r>
      <w:r>
        <w:rPr>
          <w:color w:val="6897BB"/>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9876AA"/>
        </w:rPr>
        <w:t>"id"</w:t>
      </w:r>
      <w:r>
        <w:rPr>
          <w:color w:val="CC7832"/>
        </w:rPr>
        <w:t xml:space="preserve">: </w:t>
      </w:r>
      <w:r>
        <w:rPr>
          <w:color w:val="6897BB"/>
        </w:rPr>
        <w:t>2</w:t>
      </w:r>
      <w:r>
        <w:rPr>
          <w:color w:val="CC7832"/>
        </w:rPr>
        <w:t>,</w:t>
      </w:r>
      <w:r>
        <w:rPr>
          <w:color w:val="CC7832"/>
        </w:rPr>
        <w:br/>
        <w:t xml:space="preserve">    </w:t>
      </w:r>
      <w:r>
        <w:rPr>
          <w:color w:val="9876AA"/>
        </w:rPr>
        <w:t>"title"</w:t>
      </w:r>
      <w:r>
        <w:rPr>
          <w:color w:val="CC7832"/>
        </w:rPr>
        <w:t xml:space="preserve">: </w:t>
      </w:r>
      <w:r>
        <w:rPr>
          <w:color w:val="6A8759"/>
        </w:rPr>
        <w:t>"Pretty"</w:t>
      </w:r>
      <w:r>
        <w:rPr>
          <w:color w:val="CC7832"/>
        </w:rPr>
        <w:t>,</w:t>
      </w:r>
      <w:r>
        <w:rPr>
          <w:color w:val="CC7832"/>
        </w:rPr>
        <w:br/>
        <w:t xml:space="preserve">    </w:t>
      </w:r>
      <w:r>
        <w:rPr>
          <w:color w:val="9876AA"/>
        </w:rPr>
        <w:t>"description"</w:t>
      </w:r>
      <w:r>
        <w:rPr>
          <w:color w:val="CC7832"/>
        </w:rPr>
        <w:t xml:space="preserve">: </w:t>
      </w:r>
      <w:r>
        <w:rPr>
          <w:color w:val="6A8759"/>
        </w:rPr>
        <w:t>"very pretty"</w:t>
      </w:r>
      <w:r>
        <w:rPr>
          <w:color w:val="CC7832"/>
        </w:rPr>
        <w:t>,</w:t>
      </w:r>
      <w:r>
        <w:rPr>
          <w:color w:val="CC7832"/>
        </w:rPr>
        <w:br/>
        <w:t xml:space="preserve">    </w:t>
      </w:r>
      <w:r>
        <w:rPr>
          <w:color w:val="9876AA"/>
        </w:rPr>
        <w:t>"rate"</w:t>
      </w:r>
      <w:r>
        <w:rPr>
          <w:color w:val="CC7832"/>
        </w:rPr>
        <w:t xml:space="preserve">: </w:t>
      </w:r>
      <w:r>
        <w:rPr>
          <w:color w:val="6897BB"/>
        </w:rPr>
        <w:t>3.0</w:t>
      </w:r>
      <w:r>
        <w:rPr>
          <w:color w:val="CC7832"/>
        </w:rPr>
        <w:t>,</w:t>
      </w:r>
      <w:r>
        <w:rPr>
          <w:color w:val="CC7832"/>
        </w:rPr>
        <w:br/>
        <w:t xml:space="preserve">    </w:t>
      </w:r>
      <w:r>
        <w:rPr>
          <w:color w:val="9876AA"/>
        </w:rPr>
        <w:t>"userId"</w:t>
      </w:r>
      <w:r>
        <w:rPr>
          <w:color w:val="CC7832"/>
        </w:rPr>
        <w:t xml:space="preserve">: </w:t>
      </w:r>
      <w:r>
        <w:rPr>
          <w:color w:val="6897BB"/>
        </w:rPr>
        <w:t>3</w:t>
      </w:r>
      <w:r>
        <w:rPr>
          <w:color w:val="CC7832"/>
        </w:rPr>
        <w:t>,</w:t>
      </w:r>
      <w:r>
        <w:rPr>
          <w:color w:val="CC7832"/>
        </w:rPr>
        <w:br/>
        <w:t xml:space="preserve">    </w:t>
      </w:r>
      <w:r>
        <w:rPr>
          <w:color w:val="9876AA"/>
        </w:rPr>
        <w:t>"productId"</w:t>
      </w:r>
      <w:r>
        <w:rPr>
          <w:color w:val="CC7832"/>
        </w:rPr>
        <w:t xml:space="preserve">: </w:t>
      </w:r>
      <w:r>
        <w:rPr>
          <w:color w:val="6897BB"/>
        </w:rPr>
        <w:t>3</w:t>
      </w:r>
      <w:r>
        <w:rPr>
          <w:color w:val="6897BB"/>
        </w:rPr>
        <w:br/>
        <w:t xml:space="preserve">  </w:t>
      </w:r>
      <w:r>
        <w:rPr>
          <w:color w:val="A9B7C6"/>
        </w:rPr>
        <w:t>}</w:t>
      </w:r>
      <w:r>
        <w:rPr>
          <w:color w:val="A9B7C6"/>
        </w:rPr>
        <w:br/>
        <w:t>]</w:t>
      </w:r>
    </w:p>
    <w:p w14:paraId="271ED305" w14:textId="64921E56" w:rsidR="00AD4236" w:rsidRDefault="00AD4236" w:rsidP="00AD4236">
      <w:pPr>
        <w:pStyle w:val="HTMLPreformatted"/>
        <w:shd w:val="clear" w:color="auto" w:fill="2B2B2B"/>
        <w:rPr>
          <w:color w:val="A9B7C6"/>
        </w:rPr>
      </w:pPr>
    </w:p>
    <w:p w14:paraId="54A2B9EF" w14:textId="77777777" w:rsidR="00AD4236" w:rsidRDefault="00AD4236" w:rsidP="00AD4236">
      <w:pPr>
        <w:pStyle w:val="HTMLPreformatted"/>
        <w:shd w:val="clear" w:color="auto" w:fill="2B2B2B"/>
        <w:rPr>
          <w:color w:val="A9B7C6"/>
        </w:rPr>
      </w:pPr>
    </w:p>
    <w:p w14:paraId="44B8359D" w14:textId="01C3E6DC" w:rsidR="00AD4236" w:rsidRDefault="00AD4236" w:rsidP="002B2811"/>
    <w:p w14:paraId="537C4203" w14:textId="149B4102" w:rsidR="00AD4236" w:rsidRPr="00AD4236" w:rsidRDefault="00AD4236" w:rsidP="002B2811">
      <w:r>
        <w:t>Wishlist.json</w:t>
      </w:r>
    </w:p>
    <w:p w14:paraId="73799463" w14:textId="77777777" w:rsidR="00AD4236" w:rsidRDefault="00AD4236" w:rsidP="002B2811"/>
    <w:p w14:paraId="39F2836D" w14:textId="237FF908" w:rsidR="00AD4236" w:rsidRDefault="00AD4236" w:rsidP="00AD4236">
      <w:pPr>
        <w:pStyle w:val="HTMLPreformatted"/>
        <w:shd w:val="clear" w:color="auto" w:fill="2B2B2B"/>
        <w:rPr>
          <w:color w:val="A9B7C6"/>
        </w:rPr>
      </w:pPr>
      <w:r>
        <w:rPr>
          <w:color w:val="A9B7C6"/>
        </w:rPr>
        <w:t>[</w:t>
      </w:r>
      <w:r>
        <w:rPr>
          <w:color w:val="A9B7C6"/>
        </w:rPr>
        <w:br/>
        <w:t xml:space="preserve">  {</w:t>
      </w:r>
      <w:r>
        <w:rPr>
          <w:color w:val="A9B7C6"/>
        </w:rPr>
        <w:br/>
        <w:t xml:space="preserve">    </w:t>
      </w:r>
      <w:r>
        <w:rPr>
          <w:color w:val="9876AA"/>
        </w:rPr>
        <w:t>"id"</w:t>
      </w:r>
      <w:r>
        <w:rPr>
          <w:color w:val="CC7832"/>
        </w:rPr>
        <w:t xml:space="preserve">: </w:t>
      </w:r>
      <w:r>
        <w:rPr>
          <w:color w:val="6897BB"/>
        </w:rPr>
        <w:t>1</w:t>
      </w:r>
      <w:r>
        <w:rPr>
          <w:color w:val="CC7832"/>
        </w:rPr>
        <w:t>,</w:t>
      </w:r>
      <w:r>
        <w:rPr>
          <w:color w:val="CC7832"/>
        </w:rPr>
        <w:br/>
        <w:t xml:space="preserve">    </w:t>
      </w:r>
      <w:r>
        <w:rPr>
          <w:color w:val="9876AA"/>
        </w:rPr>
        <w:t>"userId"</w:t>
      </w:r>
      <w:r>
        <w:rPr>
          <w:color w:val="CC7832"/>
        </w:rPr>
        <w:t xml:space="preserve">: </w:t>
      </w:r>
      <w:r>
        <w:rPr>
          <w:color w:val="6897BB"/>
        </w:rPr>
        <w:t>1</w:t>
      </w:r>
      <w:r>
        <w:rPr>
          <w:color w:val="CC7832"/>
        </w:rPr>
        <w:t>,</w:t>
      </w:r>
      <w:r>
        <w:rPr>
          <w:color w:val="CC7832"/>
        </w:rPr>
        <w:br/>
        <w:t xml:space="preserve">    </w:t>
      </w:r>
      <w:r>
        <w:rPr>
          <w:color w:val="9876AA"/>
        </w:rPr>
        <w:t>"productId"</w:t>
      </w:r>
      <w:r>
        <w:rPr>
          <w:color w:val="CC7832"/>
        </w:rPr>
        <w:t xml:space="preserve">: </w:t>
      </w:r>
      <w:r>
        <w:rPr>
          <w:color w:val="6897BB"/>
        </w:rPr>
        <w:t>1</w:t>
      </w:r>
      <w:r>
        <w:rPr>
          <w:color w:val="6897BB"/>
        </w:rPr>
        <w:br/>
        <w:t xml:space="preserve">  </w:t>
      </w:r>
      <w:r>
        <w:rPr>
          <w:color w:val="A9B7C6"/>
        </w:rPr>
        <w:t>}</w:t>
      </w:r>
      <w:r>
        <w:rPr>
          <w:color w:val="A9B7C6"/>
        </w:rPr>
        <w:br/>
        <w:t>]</w:t>
      </w:r>
    </w:p>
    <w:p w14:paraId="7F816E2F" w14:textId="236D0FD1" w:rsidR="00AD4236" w:rsidRDefault="00AD4236" w:rsidP="00AD4236">
      <w:pPr>
        <w:pStyle w:val="HTMLPreformatted"/>
        <w:shd w:val="clear" w:color="auto" w:fill="2B2B2B"/>
        <w:rPr>
          <w:color w:val="A9B7C6"/>
        </w:rPr>
      </w:pPr>
    </w:p>
    <w:p w14:paraId="2A047974" w14:textId="08B41748" w:rsidR="00AD4236" w:rsidRDefault="00AD4236" w:rsidP="00AD4236">
      <w:pPr>
        <w:pStyle w:val="HTMLPreformatted"/>
        <w:shd w:val="clear" w:color="auto" w:fill="2B2B2B"/>
        <w:rPr>
          <w:color w:val="A9B7C6"/>
        </w:rPr>
      </w:pPr>
    </w:p>
    <w:p w14:paraId="2148D066" w14:textId="77777777" w:rsidR="00AD4236" w:rsidRDefault="00AD4236" w:rsidP="00AD4236">
      <w:pPr>
        <w:pStyle w:val="HTMLPreformatted"/>
        <w:shd w:val="clear" w:color="auto" w:fill="2B2B2B"/>
        <w:rPr>
          <w:color w:val="A9B7C6"/>
        </w:rPr>
      </w:pPr>
    </w:p>
    <w:p w14:paraId="3AC04E99" w14:textId="2319A8AB" w:rsidR="00AD4236" w:rsidRDefault="00AD4236" w:rsidP="002B2811"/>
    <w:p w14:paraId="3ABF3C42" w14:textId="77777777" w:rsidR="00AD4236" w:rsidRPr="00AD4236" w:rsidRDefault="00AD4236" w:rsidP="002B2811"/>
    <w:sectPr w:rsidR="00AD4236" w:rsidRPr="00AD4236" w:rsidSect="0018105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4FC"/>
    <w:multiLevelType w:val="hybridMultilevel"/>
    <w:tmpl w:val="D328441A"/>
    <w:lvl w:ilvl="0" w:tplc="C92E60AA">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50E21"/>
    <w:multiLevelType w:val="hybridMultilevel"/>
    <w:tmpl w:val="595EFEA0"/>
    <w:lvl w:ilvl="0" w:tplc="0142BB4A">
      <w:start w:val="1"/>
      <w:numFmt w:val="decimal"/>
      <w:lvlText w:val="(%1)"/>
      <w:lvlJc w:val="left"/>
      <w:pPr>
        <w:ind w:left="720" w:hanging="360"/>
      </w:pPr>
      <w:rPr>
        <w:rFonts w:ascii="Times New Roman" w:eastAsia="Times New Roman" w:hAnsi="Times New Roman" w:cstheme="minorHAns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12D31"/>
    <w:multiLevelType w:val="hybridMultilevel"/>
    <w:tmpl w:val="9FBEA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E3EFD"/>
    <w:multiLevelType w:val="hybridMultilevel"/>
    <w:tmpl w:val="FFFFFFFF"/>
    <w:lvl w:ilvl="0" w:tplc="FC08663C">
      <w:start w:val="1"/>
      <w:numFmt w:val="bullet"/>
      <w:lvlText w:val="·"/>
      <w:lvlJc w:val="left"/>
      <w:pPr>
        <w:ind w:left="720" w:hanging="360"/>
      </w:pPr>
      <w:rPr>
        <w:rFonts w:ascii="Symbol" w:hAnsi="Symbol" w:hint="default"/>
      </w:rPr>
    </w:lvl>
    <w:lvl w:ilvl="1" w:tplc="757EED70">
      <w:start w:val="1"/>
      <w:numFmt w:val="bullet"/>
      <w:lvlText w:val="o"/>
      <w:lvlJc w:val="left"/>
      <w:pPr>
        <w:ind w:left="1440" w:hanging="360"/>
      </w:pPr>
      <w:rPr>
        <w:rFonts w:ascii="Courier New" w:hAnsi="Courier New" w:hint="default"/>
      </w:rPr>
    </w:lvl>
    <w:lvl w:ilvl="2" w:tplc="76B8EE36">
      <w:start w:val="1"/>
      <w:numFmt w:val="bullet"/>
      <w:lvlText w:val=""/>
      <w:lvlJc w:val="left"/>
      <w:pPr>
        <w:ind w:left="2160" w:hanging="360"/>
      </w:pPr>
      <w:rPr>
        <w:rFonts w:ascii="Wingdings" w:hAnsi="Wingdings" w:hint="default"/>
      </w:rPr>
    </w:lvl>
    <w:lvl w:ilvl="3" w:tplc="1F148DB8">
      <w:start w:val="1"/>
      <w:numFmt w:val="bullet"/>
      <w:lvlText w:val=""/>
      <w:lvlJc w:val="left"/>
      <w:pPr>
        <w:ind w:left="2880" w:hanging="360"/>
      </w:pPr>
      <w:rPr>
        <w:rFonts w:ascii="Symbol" w:hAnsi="Symbol" w:hint="default"/>
      </w:rPr>
    </w:lvl>
    <w:lvl w:ilvl="4" w:tplc="5F666AE6">
      <w:start w:val="1"/>
      <w:numFmt w:val="bullet"/>
      <w:lvlText w:val="o"/>
      <w:lvlJc w:val="left"/>
      <w:pPr>
        <w:ind w:left="3600" w:hanging="360"/>
      </w:pPr>
      <w:rPr>
        <w:rFonts w:ascii="Courier New" w:hAnsi="Courier New" w:hint="default"/>
      </w:rPr>
    </w:lvl>
    <w:lvl w:ilvl="5" w:tplc="57FA9770">
      <w:start w:val="1"/>
      <w:numFmt w:val="bullet"/>
      <w:lvlText w:val=""/>
      <w:lvlJc w:val="left"/>
      <w:pPr>
        <w:ind w:left="4320" w:hanging="360"/>
      </w:pPr>
      <w:rPr>
        <w:rFonts w:ascii="Wingdings" w:hAnsi="Wingdings" w:hint="default"/>
      </w:rPr>
    </w:lvl>
    <w:lvl w:ilvl="6" w:tplc="406008E8">
      <w:start w:val="1"/>
      <w:numFmt w:val="bullet"/>
      <w:lvlText w:val=""/>
      <w:lvlJc w:val="left"/>
      <w:pPr>
        <w:ind w:left="5040" w:hanging="360"/>
      </w:pPr>
      <w:rPr>
        <w:rFonts w:ascii="Symbol" w:hAnsi="Symbol" w:hint="default"/>
      </w:rPr>
    </w:lvl>
    <w:lvl w:ilvl="7" w:tplc="1192830C">
      <w:start w:val="1"/>
      <w:numFmt w:val="bullet"/>
      <w:lvlText w:val="o"/>
      <w:lvlJc w:val="left"/>
      <w:pPr>
        <w:ind w:left="5760" w:hanging="360"/>
      </w:pPr>
      <w:rPr>
        <w:rFonts w:ascii="Courier New" w:hAnsi="Courier New" w:hint="default"/>
      </w:rPr>
    </w:lvl>
    <w:lvl w:ilvl="8" w:tplc="EADA3532">
      <w:start w:val="1"/>
      <w:numFmt w:val="bullet"/>
      <w:lvlText w:val=""/>
      <w:lvlJc w:val="left"/>
      <w:pPr>
        <w:ind w:left="6480" w:hanging="360"/>
      </w:pPr>
      <w:rPr>
        <w:rFonts w:ascii="Wingdings" w:hAnsi="Wingdings" w:hint="default"/>
      </w:rPr>
    </w:lvl>
  </w:abstractNum>
  <w:abstractNum w:abstractNumId="4" w15:restartNumberingAfterBreak="0">
    <w:nsid w:val="0C0020E1"/>
    <w:multiLevelType w:val="hybridMultilevel"/>
    <w:tmpl w:val="1FD47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43351"/>
    <w:multiLevelType w:val="hybridMultilevel"/>
    <w:tmpl w:val="DA6C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FBF"/>
    <w:multiLevelType w:val="hybridMultilevel"/>
    <w:tmpl w:val="EE5C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E22FEC"/>
    <w:multiLevelType w:val="hybridMultilevel"/>
    <w:tmpl w:val="69BCE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28B"/>
    <w:multiLevelType w:val="hybridMultilevel"/>
    <w:tmpl w:val="E1807E32"/>
    <w:lvl w:ilvl="0" w:tplc="72CC8DA2">
      <w:numFmt w:val="bullet"/>
      <w:lvlText w:val="·"/>
      <w:lvlJc w:val="left"/>
      <w:pPr>
        <w:ind w:left="840" w:hanging="480"/>
      </w:pPr>
      <w:rPr>
        <w:rFonts w:ascii="AppleSystemUIFont" w:eastAsiaTheme="minorHAnsi" w:hAnsi="AppleSystemUIFont" w:cs="AppleSystemUIFont"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E223B"/>
    <w:multiLevelType w:val="hybridMultilevel"/>
    <w:tmpl w:val="B680C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BE1AB4"/>
    <w:multiLevelType w:val="hybridMultilevel"/>
    <w:tmpl w:val="3412203A"/>
    <w:lvl w:ilvl="0" w:tplc="72CC8DA2">
      <w:numFmt w:val="bullet"/>
      <w:lvlText w:val="·"/>
      <w:lvlJc w:val="left"/>
      <w:pPr>
        <w:ind w:left="1200" w:hanging="480"/>
      </w:pPr>
      <w:rPr>
        <w:rFonts w:ascii="AppleSystemUIFont" w:eastAsiaTheme="minorHAnsi" w:hAnsi="AppleSystemUIFont" w:cs="AppleSystemUIFont"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4A12F6"/>
    <w:multiLevelType w:val="hybridMultilevel"/>
    <w:tmpl w:val="3C8C5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7B3059"/>
    <w:multiLevelType w:val="hybridMultilevel"/>
    <w:tmpl w:val="08449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E33D7A"/>
    <w:multiLevelType w:val="hybridMultilevel"/>
    <w:tmpl w:val="881ADD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BB6BD2"/>
    <w:multiLevelType w:val="hybridMultilevel"/>
    <w:tmpl w:val="35C4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770E97"/>
    <w:multiLevelType w:val="hybridMultilevel"/>
    <w:tmpl w:val="EF0C3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0A5458"/>
    <w:multiLevelType w:val="hybridMultilevel"/>
    <w:tmpl w:val="DB1EB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7561FE"/>
    <w:multiLevelType w:val="hybridMultilevel"/>
    <w:tmpl w:val="47108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733CF"/>
    <w:multiLevelType w:val="hybridMultilevel"/>
    <w:tmpl w:val="9CC6D13E"/>
    <w:lvl w:ilvl="0" w:tplc="7E064C0A">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E8053C"/>
    <w:multiLevelType w:val="multilevel"/>
    <w:tmpl w:val="19DE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321B00"/>
    <w:multiLevelType w:val="hybridMultilevel"/>
    <w:tmpl w:val="2F8A0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761D04"/>
    <w:multiLevelType w:val="hybridMultilevel"/>
    <w:tmpl w:val="B28E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BB5141"/>
    <w:multiLevelType w:val="hybridMultilevel"/>
    <w:tmpl w:val="BFE06B8E"/>
    <w:lvl w:ilvl="0" w:tplc="6CB01CD6">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E90EFF"/>
    <w:multiLevelType w:val="hybridMultilevel"/>
    <w:tmpl w:val="049AEDB6"/>
    <w:lvl w:ilvl="0" w:tplc="72CC8DA2">
      <w:numFmt w:val="bullet"/>
      <w:lvlText w:val="·"/>
      <w:lvlJc w:val="left"/>
      <w:pPr>
        <w:ind w:left="840" w:hanging="480"/>
      </w:pPr>
      <w:rPr>
        <w:rFonts w:ascii="AppleSystemUIFont" w:eastAsiaTheme="minorHAnsi" w:hAnsi="AppleSystemUIFont" w:cs="AppleSystemUIFont"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E51266"/>
    <w:multiLevelType w:val="hybridMultilevel"/>
    <w:tmpl w:val="1E12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053128"/>
    <w:multiLevelType w:val="hybridMultilevel"/>
    <w:tmpl w:val="2210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E1256"/>
    <w:multiLevelType w:val="hybridMultilevel"/>
    <w:tmpl w:val="38FEC1CE"/>
    <w:lvl w:ilvl="0" w:tplc="2CCCF50A">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264F25"/>
    <w:multiLevelType w:val="hybridMultilevel"/>
    <w:tmpl w:val="EDEE4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256816"/>
    <w:multiLevelType w:val="hybridMultilevel"/>
    <w:tmpl w:val="B0428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29012F"/>
    <w:multiLevelType w:val="hybridMultilevel"/>
    <w:tmpl w:val="3186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7308E4"/>
    <w:multiLevelType w:val="hybridMultilevel"/>
    <w:tmpl w:val="8D0EEDCE"/>
    <w:lvl w:ilvl="0" w:tplc="72CC8DA2">
      <w:numFmt w:val="bullet"/>
      <w:lvlText w:val="·"/>
      <w:lvlJc w:val="left"/>
      <w:pPr>
        <w:ind w:left="1200" w:hanging="480"/>
      </w:pPr>
      <w:rPr>
        <w:rFonts w:ascii="AppleSystemUIFont" w:eastAsiaTheme="minorHAnsi" w:hAnsi="AppleSystemUIFont" w:cs="AppleSystemUIFont"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962FAA"/>
    <w:multiLevelType w:val="hybridMultilevel"/>
    <w:tmpl w:val="B6F4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CD7B40"/>
    <w:multiLevelType w:val="hybridMultilevel"/>
    <w:tmpl w:val="C35886AA"/>
    <w:lvl w:ilvl="0" w:tplc="FB92D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46774"/>
    <w:multiLevelType w:val="hybridMultilevel"/>
    <w:tmpl w:val="4FA2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10E06"/>
    <w:multiLevelType w:val="hybridMultilevel"/>
    <w:tmpl w:val="4800A822"/>
    <w:lvl w:ilvl="0" w:tplc="1F1CC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1239EA"/>
    <w:multiLevelType w:val="hybridMultilevel"/>
    <w:tmpl w:val="C8F042FC"/>
    <w:lvl w:ilvl="0" w:tplc="2E746D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7B05D9"/>
    <w:multiLevelType w:val="hybridMultilevel"/>
    <w:tmpl w:val="AA4007B8"/>
    <w:lvl w:ilvl="0" w:tplc="7BC6E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E833B9"/>
    <w:multiLevelType w:val="hybridMultilevel"/>
    <w:tmpl w:val="005E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AF0E47"/>
    <w:multiLevelType w:val="hybridMultilevel"/>
    <w:tmpl w:val="DB3C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6F16F7"/>
    <w:multiLevelType w:val="hybridMultilevel"/>
    <w:tmpl w:val="70F60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A12657"/>
    <w:multiLevelType w:val="hybridMultilevel"/>
    <w:tmpl w:val="CEA40B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D760ED9"/>
    <w:multiLevelType w:val="hybridMultilevel"/>
    <w:tmpl w:val="9188A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6DDE8"/>
    <w:multiLevelType w:val="hybridMultilevel"/>
    <w:tmpl w:val="FFFFFFFF"/>
    <w:lvl w:ilvl="0" w:tplc="713226EC">
      <w:start w:val="1"/>
      <w:numFmt w:val="bullet"/>
      <w:lvlText w:val="·"/>
      <w:lvlJc w:val="left"/>
      <w:pPr>
        <w:ind w:left="720" w:hanging="360"/>
      </w:pPr>
      <w:rPr>
        <w:rFonts w:ascii="Symbol" w:hAnsi="Symbol" w:hint="default"/>
      </w:rPr>
    </w:lvl>
    <w:lvl w:ilvl="1" w:tplc="881881B4">
      <w:start w:val="1"/>
      <w:numFmt w:val="bullet"/>
      <w:lvlText w:val="o"/>
      <w:lvlJc w:val="left"/>
      <w:pPr>
        <w:ind w:left="1440" w:hanging="360"/>
      </w:pPr>
      <w:rPr>
        <w:rFonts w:ascii="Courier New" w:hAnsi="Courier New" w:hint="default"/>
      </w:rPr>
    </w:lvl>
    <w:lvl w:ilvl="2" w:tplc="4470CAE4">
      <w:start w:val="1"/>
      <w:numFmt w:val="bullet"/>
      <w:lvlText w:val=""/>
      <w:lvlJc w:val="left"/>
      <w:pPr>
        <w:ind w:left="2160" w:hanging="360"/>
      </w:pPr>
      <w:rPr>
        <w:rFonts w:ascii="Wingdings" w:hAnsi="Wingdings" w:hint="default"/>
      </w:rPr>
    </w:lvl>
    <w:lvl w:ilvl="3" w:tplc="0D34E9AA">
      <w:start w:val="1"/>
      <w:numFmt w:val="bullet"/>
      <w:lvlText w:val=""/>
      <w:lvlJc w:val="left"/>
      <w:pPr>
        <w:ind w:left="2880" w:hanging="360"/>
      </w:pPr>
      <w:rPr>
        <w:rFonts w:ascii="Symbol" w:hAnsi="Symbol" w:hint="default"/>
      </w:rPr>
    </w:lvl>
    <w:lvl w:ilvl="4" w:tplc="A1CC90AA">
      <w:start w:val="1"/>
      <w:numFmt w:val="bullet"/>
      <w:lvlText w:val="o"/>
      <w:lvlJc w:val="left"/>
      <w:pPr>
        <w:ind w:left="3600" w:hanging="360"/>
      </w:pPr>
      <w:rPr>
        <w:rFonts w:ascii="Courier New" w:hAnsi="Courier New" w:hint="default"/>
      </w:rPr>
    </w:lvl>
    <w:lvl w:ilvl="5" w:tplc="77D482EE">
      <w:start w:val="1"/>
      <w:numFmt w:val="bullet"/>
      <w:lvlText w:val=""/>
      <w:lvlJc w:val="left"/>
      <w:pPr>
        <w:ind w:left="4320" w:hanging="360"/>
      </w:pPr>
      <w:rPr>
        <w:rFonts w:ascii="Wingdings" w:hAnsi="Wingdings" w:hint="default"/>
      </w:rPr>
    </w:lvl>
    <w:lvl w:ilvl="6" w:tplc="5DC0F410">
      <w:start w:val="1"/>
      <w:numFmt w:val="bullet"/>
      <w:lvlText w:val=""/>
      <w:lvlJc w:val="left"/>
      <w:pPr>
        <w:ind w:left="5040" w:hanging="360"/>
      </w:pPr>
      <w:rPr>
        <w:rFonts w:ascii="Symbol" w:hAnsi="Symbol" w:hint="default"/>
      </w:rPr>
    </w:lvl>
    <w:lvl w:ilvl="7" w:tplc="9588F1D2">
      <w:start w:val="1"/>
      <w:numFmt w:val="bullet"/>
      <w:lvlText w:val="o"/>
      <w:lvlJc w:val="left"/>
      <w:pPr>
        <w:ind w:left="5760" w:hanging="360"/>
      </w:pPr>
      <w:rPr>
        <w:rFonts w:ascii="Courier New" w:hAnsi="Courier New" w:hint="default"/>
      </w:rPr>
    </w:lvl>
    <w:lvl w:ilvl="8" w:tplc="89528E64">
      <w:start w:val="1"/>
      <w:numFmt w:val="bullet"/>
      <w:lvlText w:val=""/>
      <w:lvlJc w:val="left"/>
      <w:pPr>
        <w:ind w:left="6480" w:hanging="360"/>
      </w:pPr>
      <w:rPr>
        <w:rFonts w:ascii="Wingdings" w:hAnsi="Wingdings" w:hint="default"/>
      </w:rPr>
    </w:lvl>
  </w:abstractNum>
  <w:abstractNum w:abstractNumId="43" w15:restartNumberingAfterBreak="0">
    <w:nsid w:val="71DD7DAF"/>
    <w:multiLevelType w:val="hybridMultilevel"/>
    <w:tmpl w:val="37EE0B42"/>
    <w:lvl w:ilvl="0" w:tplc="F684B3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2B78D4"/>
    <w:multiLevelType w:val="hybridMultilevel"/>
    <w:tmpl w:val="8228A200"/>
    <w:lvl w:ilvl="0" w:tplc="C5F26418">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BC3C8B"/>
    <w:multiLevelType w:val="hybridMultilevel"/>
    <w:tmpl w:val="CDDAB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10585C"/>
    <w:multiLevelType w:val="hybridMultilevel"/>
    <w:tmpl w:val="663C9EFC"/>
    <w:lvl w:ilvl="0" w:tplc="CBB0C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FB73F7"/>
    <w:multiLevelType w:val="hybridMultilevel"/>
    <w:tmpl w:val="9CA62C8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B0F4817"/>
    <w:multiLevelType w:val="hybridMultilevel"/>
    <w:tmpl w:val="C97C5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9448749">
    <w:abstractNumId w:val="7"/>
  </w:num>
  <w:num w:numId="2" w16cid:durableId="221914815">
    <w:abstractNumId w:val="14"/>
  </w:num>
  <w:num w:numId="3" w16cid:durableId="1425225434">
    <w:abstractNumId w:val="48"/>
  </w:num>
  <w:num w:numId="4" w16cid:durableId="1224759312">
    <w:abstractNumId w:val="21"/>
  </w:num>
  <w:num w:numId="5" w16cid:durableId="1202745258">
    <w:abstractNumId w:val="4"/>
  </w:num>
  <w:num w:numId="6" w16cid:durableId="1969242140">
    <w:abstractNumId w:val="23"/>
  </w:num>
  <w:num w:numId="7" w16cid:durableId="372268897">
    <w:abstractNumId w:val="30"/>
  </w:num>
  <w:num w:numId="8" w16cid:durableId="516770107">
    <w:abstractNumId w:val="8"/>
  </w:num>
  <w:num w:numId="9" w16cid:durableId="1756125296">
    <w:abstractNumId w:val="10"/>
  </w:num>
  <w:num w:numId="10" w16cid:durableId="497576930">
    <w:abstractNumId w:val="13"/>
  </w:num>
  <w:num w:numId="11" w16cid:durableId="489952809">
    <w:abstractNumId w:val="47"/>
  </w:num>
  <w:num w:numId="12" w16cid:durableId="259877690">
    <w:abstractNumId w:val="40"/>
  </w:num>
  <w:num w:numId="13" w16cid:durableId="194773568">
    <w:abstractNumId w:val="5"/>
  </w:num>
  <w:num w:numId="14" w16cid:durableId="1369721668">
    <w:abstractNumId w:val="19"/>
  </w:num>
  <w:num w:numId="15" w16cid:durableId="1846939570">
    <w:abstractNumId w:val="28"/>
  </w:num>
  <w:num w:numId="16" w16cid:durableId="416367453">
    <w:abstractNumId w:val="1"/>
  </w:num>
  <w:num w:numId="17" w16cid:durableId="1406607150">
    <w:abstractNumId w:val="38"/>
  </w:num>
  <w:num w:numId="18" w16cid:durableId="444275425">
    <w:abstractNumId w:val="31"/>
  </w:num>
  <w:num w:numId="19" w16cid:durableId="847989096">
    <w:abstractNumId w:val="29"/>
  </w:num>
  <w:num w:numId="20" w16cid:durableId="1898935797">
    <w:abstractNumId w:val="11"/>
  </w:num>
  <w:num w:numId="21" w16cid:durableId="858542250">
    <w:abstractNumId w:val="33"/>
  </w:num>
  <w:num w:numId="22" w16cid:durableId="1614360682">
    <w:abstractNumId w:val="9"/>
  </w:num>
  <w:num w:numId="23" w16cid:durableId="569731103">
    <w:abstractNumId w:val="17"/>
  </w:num>
  <w:num w:numId="24" w16cid:durableId="1536891981">
    <w:abstractNumId w:val="45"/>
  </w:num>
  <w:num w:numId="25" w16cid:durableId="1024474451">
    <w:abstractNumId w:val="27"/>
  </w:num>
  <w:num w:numId="26" w16cid:durableId="1782142670">
    <w:abstractNumId w:val="39"/>
  </w:num>
  <w:num w:numId="27" w16cid:durableId="1525246284">
    <w:abstractNumId w:val="24"/>
  </w:num>
  <w:num w:numId="28" w16cid:durableId="1026760951">
    <w:abstractNumId w:val="41"/>
  </w:num>
  <w:num w:numId="29" w16cid:durableId="638534808">
    <w:abstractNumId w:val="16"/>
  </w:num>
  <w:num w:numId="30" w16cid:durableId="464858043">
    <w:abstractNumId w:val="37"/>
  </w:num>
  <w:num w:numId="31" w16cid:durableId="139663085">
    <w:abstractNumId w:val="25"/>
  </w:num>
  <w:num w:numId="32" w16cid:durableId="1874726743">
    <w:abstractNumId w:val="20"/>
  </w:num>
  <w:num w:numId="33" w16cid:durableId="924723584">
    <w:abstractNumId w:val="36"/>
  </w:num>
  <w:num w:numId="34" w16cid:durableId="855079310">
    <w:abstractNumId w:val="26"/>
  </w:num>
  <w:num w:numId="35" w16cid:durableId="746851937">
    <w:abstractNumId w:val="44"/>
  </w:num>
  <w:num w:numId="36" w16cid:durableId="930623406">
    <w:abstractNumId w:val="0"/>
  </w:num>
  <w:num w:numId="37" w16cid:durableId="2107380153">
    <w:abstractNumId w:val="35"/>
  </w:num>
  <w:num w:numId="38" w16cid:durableId="1485001541">
    <w:abstractNumId w:val="18"/>
  </w:num>
  <w:num w:numId="39" w16cid:durableId="629243591">
    <w:abstractNumId w:val="43"/>
  </w:num>
  <w:num w:numId="40" w16cid:durableId="7411959">
    <w:abstractNumId w:val="32"/>
  </w:num>
  <w:num w:numId="41" w16cid:durableId="1882859393">
    <w:abstractNumId w:val="22"/>
  </w:num>
  <w:num w:numId="42" w16cid:durableId="1298992868">
    <w:abstractNumId w:val="46"/>
  </w:num>
  <w:num w:numId="43" w16cid:durableId="871527882">
    <w:abstractNumId w:val="12"/>
  </w:num>
  <w:num w:numId="44" w16cid:durableId="1283730941">
    <w:abstractNumId w:val="6"/>
  </w:num>
  <w:num w:numId="45" w16cid:durableId="1170222233">
    <w:abstractNumId w:val="42"/>
  </w:num>
  <w:num w:numId="46" w16cid:durableId="1230575636">
    <w:abstractNumId w:val="15"/>
  </w:num>
  <w:num w:numId="47" w16cid:durableId="2029525613">
    <w:abstractNumId w:val="34"/>
  </w:num>
  <w:num w:numId="48" w16cid:durableId="385572640">
    <w:abstractNumId w:val="3"/>
  </w:num>
  <w:num w:numId="49" w16cid:durableId="180041845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ghad Aqel">
    <w15:presenceInfo w15:providerId="None" w15:userId="Raghad Aq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QwsDA3MjC2NDA1NTZR0lEKTi0uzszPAymwqAUA4h4nqSwAAAA="/>
  </w:docVars>
  <w:rsids>
    <w:rsidRoot w:val="0018105E"/>
    <w:rsid w:val="000035D0"/>
    <w:rsid w:val="000036B6"/>
    <w:rsid w:val="00005953"/>
    <w:rsid w:val="00006365"/>
    <w:rsid w:val="00014A2E"/>
    <w:rsid w:val="000202B5"/>
    <w:rsid w:val="000216DF"/>
    <w:rsid w:val="00024FC0"/>
    <w:rsid w:val="00025D71"/>
    <w:rsid w:val="00032A63"/>
    <w:rsid w:val="000356A3"/>
    <w:rsid w:val="0003797E"/>
    <w:rsid w:val="00040CE2"/>
    <w:rsid w:val="00045728"/>
    <w:rsid w:val="00047A03"/>
    <w:rsid w:val="000506B1"/>
    <w:rsid w:val="0005661C"/>
    <w:rsid w:val="00057A51"/>
    <w:rsid w:val="0006018E"/>
    <w:rsid w:val="00061263"/>
    <w:rsid w:val="000628A5"/>
    <w:rsid w:val="00072D79"/>
    <w:rsid w:val="00074550"/>
    <w:rsid w:val="00074798"/>
    <w:rsid w:val="00074D38"/>
    <w:rsid w:val="00076337"/>
    <w:rsid w:val="000807EC"/>
    <w:rsid w:val="000810F9"/>
    <w:rsid w:val="0008514F"/>
    <w:rsid w:val="00086850"/>
    <w:rsid w:val="0008724D"/>
    <w:rsid w:val="0008778F"/>
    <w:rsid w:val="00096721"/>
    <w:rsid w:val="000A1072"/>
    <w:rsid w:val="000A349C"/>
    <w:rsid w:val="000B0A15"/>
    <w:rsid w:val="000B0A7A"/>
    <w:rsid w:val="000B150D"/>
    <w:rsid w:val="000C2704"/>
    <w:rsid w:val="000C5E66"/>
    <w:rsid w:val="000D24FD"/>
    <w:rsid w:val="000D501C"/>
    <w:rsid w:val="000D58E5"/>
    <w:rsid w:val="000E3994"/>
    <w:rsid w:val="000E44E1"/>
    <w:rsid w:val="000E5736"/>
    <w:rsid w:val="000E6B2D"/>
    <w:rsid w:val="000F08C4"/>
    <w:rsid w:val="000F4214"/>
    <w:rsid w:val="000F45D8"/>
    <w:rsid w:val="000F7296"/>
    <w:rsid w:val="0010442D"/>
    <w:rsid w:val="0011156E"/>
    <w:rsid w:val="0011656A"/>
    <w:rsid w:val="001166B8"/>
    <w:rsid w:val="00122E6B"/>
    <w:rsid w:val="00125BEA"/>
    <w:rsid w:val="001300CA"/>
    <w:rsid w:val="0013473B"/>
    <w:rsid w:val="0013721F"/>
    <w:rsid w:val="00137797"/>
    <w:rsid w:val="00150CB3"/>
    <w:rsid w:val="00151DDD"/>
    <w:rsid w:val="001613DF"/>
    <w:rsid w:val="00162D47"/>
    <w:rsid w:val="00163B3A"/>
    <w:rsid w:val="00165870"/>
    <w:rsid w:val="00171063"/>
    <w:rsid w:val="0018105E"/>
    <w:rsid w:val="00181449"/>
    <w:rsid w:val="00181FEC"/>
    <w:rsid w:val="00196F3F"/>
    <w:rsid w:val="001970BE"/>
    <w:rsid w:val="001A3087"/>
    <w:rsid w:val="001B2359"/>
    <w:rsid w:val="001B320F"/>
    <w:rsid w:val="001C2D52"/>
    <w:rsid w:val="001D2511"/>
    <w:rsid w:val="001F2906"/>
    <w:rsid w:val="001F2E5C"/>
    <w:rsid w:val="001F46F7"/>
    <w:rsid w:val="001F6315"/>
    <w:rsid w:val="0020165F"/>
    <w:rsid w:val="00203465"/>
    <w:rsid w:val="00210738"/>
    <w:rsid w:val="002119B8"/>
    <w:rsid w:val="00215818"/>
    <w:rsid w:val="0021657A"/>
    <w:rsid w:val="00217BB0"/>
    <w:rsid w:val="002279C7"/>
    <w:rsid w:val="00231672"/>
    <w:rsid w:val="002408D0"/>
    <w:rsid w:val="00240914"/>
    <w:rsid w:val="0024546A"/>
    <w:rsid w:val="00251D79"/>
    <w:rsid w:val="00252C02"/>
    <w:rsid w:val="002667A8"/>
    <w:rsid w:val="00273206"/>
    <w:rsid w:val="00274B3C"/>
    <w:rsid w:val="0027751C"/>
    <w:rsid w:val="0027767E"/>
    <w:rsid w:val="00277E9B"/>
    <w:rsid w:val="0028234E"/>
    <w:rsid w:val="00282995"/>
    <w:rsid w:val="0028628F"/>
    <w:rsid w:val="00290B05"/>
    <w:rsid w:val="002945BA"/>
    <w:rsid w:val="00294E02"/>
    <w:rsid w:val="002A0BE7"/>
    <w:rsid w:val="002A42D2"/>
    <w:rsid w:val="002A4905"/>
    <w:rsid w:val="002A51A2"/>
    <w:rsid w:val="002A62A8"/>
    <w:rsid w:val="002A66B0"/>
    <w:rsid w:val="002B2811"/>
    <w:rsid w:val="002B4651"/>
    <w:rsid w:val="002B5BA0"/>
    <w:rsid w:val="002B7BB3"/>
    <w:rsid w:val="002C04CF"/>
    <w:rsid w:val="002C75DD"/>
    <w:rsid w:val="002D09EC"/>
    <w:rsid w:val="002E00ED"/>
    <w:rsid w:val="002E1861"/>
    <w:rsid w:val="002E23B7"/>
    <w:rsid w:val="002E3D9A"/>
    <w:rsid w:val="002E7D6F"/>
    <w:rsid w:val="002F1340"/>
    <w:rsid w:val="002F303F"/>
    <w:rsid w:val="002F6A2E"/>
    <w:rsid w:val="002F6FF1"/>
    <w:rsid w:val="00301BCA"/>
    <w:rsid w:val="003038B3"/>
    <w:rsid w:val="00304F74"/>
    <w:rsid w:val="00310D40"/>
    <w:rsid w:val="00310EE9"/>
    <w:rsid w:val="0031696A"/>
    <w:rsid w:val="0032254C"/>
    <w:rsid w:val="00326A8F"/>
    <w:rsid w:val="003277D6"/>
    <w:rsid w:val="003310AD"/>
    <w:rsid w:val="00344D49"/>
    <w:rsid w:val="003508D5"/>
    <w:rsid w:val="00352408"/>
    <w:rsid w:val="00362F23"/>
    <w:rsid w:val="00365218"/>
    <w:rsid w:val="00366DFC"/>
    <w:rsid w:val="00367BA1"/>
    <w:rsid w:val="00367C5A"/>
    <w:rsid w:val="0037050D"/>
    <w:rsid w:val="003717E4"/>
    <w:rsid w:val="003722D0"/>
    <w:rsid w:val="00380D61"/>
    <w:rsid w:val="003830C2"/>
    <w:rsid w:val="00387478"/>
    <w:rsid w:val="0039061D"/>
    <w:rsid w:val="003936C0"/>
    <w:rsid w:val="003963A6"/>
    <w:rsid w:val="00396903"/>
    <w:rsid w:val="0039691A"/>
    <w:rsid w:val="00396F0F"/>
    <w:rsid w:val="003A01C7"/>
    <w:rsid w:val="003A4786"/>
    <w:rsid w:val="003A6287"/>
    <w:rsid w:val="003A7DDE"/>
    <w:rsid w:val="003B07DD"/>
    <w:rsid w:val="003B3C69"/>
    <w:rsid w:val="003B5FF3"/>
    <w:rsid w:val="003C09FD"/>
    <w:rsid w:val="003C1883"/>
    <w:rsid w:val="003C2C3A"/>
    <w:rsid w:val="003C66E6"/>
    <w:rsid w:val="003C781C"/>
    <w:rsid w:val="003D17F2"/>
    <w:rsid w:val="003D2D3E"/>
    <w:rsid w:val="003E13E3"/>
    <w:rsid w:val="003E670E"/>
    <w:rsid w:val="003E6EEB"/>
    <w:rsid w:val="003F14BD"/>
    <w:rsid w:val="003F340B"/>
    <w:rsid w:val="003F454E"/>
    <w:rsid w:val="003F56A6"/>
    <w:rsid w:val="003F7654"/>
    <w:rsid w:val="00402D30"/>
    <w:rsid w:val="0040321B"/>
    <w:rsid w:val="004074FE"/>
    <w:rsid w:val="00407BDC"/>
    <w:rsid w:val="00414EDC"/>
    <w:rsid w:val="0041770C"/>
    <w:rsid w:val="004202CE"/>
    <w:rsid w:val="00425925"/>
    <w:rsid w:val="004301A2"/>
    <w:rsid w:val="00431C58"/>
    <w:rsid w:val="00435203"/>
    <w:rsid w:val="004438B3"/>
    <w:rsid w:val="00453D23"/>
    <w:rsid w:val="00454F3D"/>
    <w:rsid w:val="004554CE"/>
    <w:rsid w:val="00455862"/>
    <w:rsid w:val="00463B46"/>
    <w:rsid w:val="00465AD9"/>
    <w:rsid w:val="00466B0C"/>
    <w:rsid w:val="004675A6"/>
    <w:rsid w:val="004705DB"/>
    <w:rsid w:val="0047501A"/>
    <w:rsid w:val="00484F76"/>
    <w:rsid w:val="00484F7B"/>
    <w:rsid w:val="0049014F"/>
    <w:rsid w:val="00494094"/>
    <w:rsid w:val="0049573F"/>
    <w:rsid w:val="004A0966"/>
    <w:rsid w:val="004A1CF0"/>
    <w:rsid w:val="004B1EDA"/>
    <w:rsid w:val="004B6D46"/>
    <w:rsid w:val="004B6EAA"/>
    <w:rsid w:val="004B7C12"/>
    <w:rsid w:val="004C5EA4"/>
    <w:rsid w:val="004C7AAC"/>
    <w:rsid w:val="004D438F"/>
    <w:rsid w:val="004D5E34"/>
    <w:rsid w:val="004D7868"/>
    <w:rsid w:val="004E132F"/>
    <w:rsid w:val="004F0017"/>
    <w:rsid w:val="004F2B1B"/>
    <w:rsid w:val="004F5D09"/>
    <w:rsid w:val="00502949"/>
    <w:rsid w:val="00502B8C"/>
    <w:rsid w:val="00503B5C"/>
    <w:rsid w:val="00504243"/>
    <w:rsid w:val="00516593"/>
    <w:rsid w:val="00522B68"/>
    <w:rsid w:val="00527830"/>
    <w:rsid w:val="00540146"/>
    <w:rsid w:val="00540291"/>
    <w:rsid w:val="00542D4B"/>
    <w:rsid w:val="00543411"/>
    <w:rsid w:val="00543984"/>
    <w:rsid w:val="00550E1D"/>
    <w:rsid w:val="00553039"/>
    <w:rsid w:val="00561ABF"/>
    <w:rsid w:val="00562066"/>
    <w:rsid w:val="00563919"/>
    <w:rsid w:val="0056548E"/>
    <w:rsid w:val="005750C2"/>
    <w:rsid w:val="00576F98"/>
    <w:rsid w:val="00581E48"/>
    <w:rsid w:val="00584438"/>
    <w:rsid w:val="0058586A"/>
    <w:rsid w:val="005A6BF8"/>
    <w:rsid w:val="005B005A"/>
    <w:rsid w:val="005B0079"/>
    <w:rsid w:val="005B45B9"/>
    <w:rsid w:val="005B75CB"/>
    <w:rsid w:val="005B7A7A"/>
    <w:rsid w:val="005C226E"/>
    <w:rsid w:val="005E1A4B"/>
    <w:rsid w:val="005F1403"/>
    <w:rsid w:val="005F6411"/>
    <w:rsid w:val="005F7947"/>
    <w:rsid w:val="00604AE7"/>
    <w:rsid w:val="00604B7C"/>
    <w:rsid w:val="0060597C"/>
    <w:rsid w:val="00610053"/>
    <w:rsid w:val="00614D10"/>
    <w:rsid w:val="0062297A"/>
    <w:rsid w:val="006230FF"/>
    <w:rsid w:val="0063711C"/>
    <w:rsid w:val="00640C57"/>
    <w:rsid w:val="00641796"/>
    <w:rsid w:val="00642812"/>
    <w:rsid w:val="00645B2A"/>
    <w:rsid w:val="00646A05"/>
    <w:rsid w:val="00647375"/>
    <w:rsid w:val="00653043"/>
    <w:rsid w:val="006564EC"/>
    <w:rsid w:val="00663AD4"/>
    <w:rsid w:val="00674187"/>
    <w:rsid w:val="00676977"/>
    <w:rsid w:val="00687D89"/>
    <w:rsid w:val="006917AF"/>
    <w:rsid w:val="00696E77"/>
    <w:rsid w:val="006A067E"/>
    <w:rsid w:val="006A472E"/>
    <w:rsid w:val="006A5E9E"/>
    <w:rsid w:val="006B04FE"/>
    <w:rsid w:val="006B5A82"/>
    <w:rsid w:val="006B77E8"/>
    <w:rsid w:val="006C68D8"/>
    <w:rsid w:val="006C72A6"/>
    <w:rsid w:val="006D3A96"/>
    <w:rsid w:val="006D3B80"/>
    <w:rsid w:val="006D3F8A"/>
    <w:rsid w:val="006E71A1"/>
    <w:rsid w:val="006F2F81"/>
    <w:rsid w:val="006F78AA"/>
    <w:rsid w:val="0070253C"/>
    <w:rsid w:val="00703393"/>
    <w:rsid w:val="0070571B"/>
    <w:rsid w:val="007073AB"/>
    <w:rsid w:val="007078E8"/>
    <w:rsid w:val="00716232"/>
    <w:rsid w:val="00716CC2"/>
    <w:rsid w:val="00721202"/>
    <w:rsid w:val="00723115"/>
    <w:rsid w:val="007251A5"/>
    <w:rsid w:val="007336C5"/>
    <w:rsid w:val="00733A7D"/>
    <w:rsid w:val="007359BD"/>
    <w:rsid w:val="00736002"/>
    <w:rsid w:val="00742BEC"/>
    <w:rsid w:val="00744238"/>
    <w:rsid w:val="007455E8"/>
    <w:rsid w:val="0074710A"/>
    <w:rsid w:val="00751145"/>
    <w:rsid w:val="007537C2"/>
    <w:rsid w:val="0075608D"/>
    <w:rsid w:val="00765A84"/>
    <w:rsid w:val="00770388"/>
    <w:rsid w:val="007707AF"/>
    <w:rsid w:val="00775377"/>
    <w:rsid w:val="0077634E"/>
    <w:rsid w:val="00776CBE"/>
    <w:rsid w:val="00784FB4"/>
    <w:rsid w:val="00791A9C"/>
    <w:rsid w:val="00794CBD"/>
    <w:rsid w:val="0079547E"/>
    <w:rsid w:val="00796CE4"/>
    <w:rsid w:val="007A20E0"/>
    <w:rsid w:val="007A2AAA"/>
    <w:rsid w:val="007A5ADA"/>
    <w:rsid w:val="007B3EEA"/>
    <w:rsid w:val="007B6C62"/>
    <w:rsid w:val="007C10CC"/>
    <w:rsid w:val="007C348C"/>
    <w:rsid w:val="007C39E5"/>
    <w:rsid w:val="007C465E"/>
    <w:rsid w:val="007C7D2A"/>
    <w:rsid w:val="007D01D9"/>
    <w:rsid w:val="007D2FD2"/>
    <w:rsid w:val="007D7BB9"/>
    <w:rsid w:val="007E10CF"/>
    <w:rsid w:val="007E4C36"/>
    <w:rsid w:val="007E6EBC"/>
    <w:rsid w:val="007F1DDC"/>
    <w:rsid w:val="007F259F"/>
    <w:rsid w:val="007F26CA"/>
    <w:rsid w:val="007F285C"/>
    <w:rsid w:val="007F2EC9"/>
    <w:rsid w:val="007F7197"/>
    <w:rsid w:val="007F7321"/>
    <w:rsid w:val="007F763F"/>
    <w:rsid w:val="00806CAB"/>
    <w:rsid w:val="0081429F"/>
    <w:rsid w:val="00844379"/>
    <w:rsid w:val="008446C5"/>
    <w:rsid w:val="008508D7"/>
    <w:rsid w:val="00863C0A"/>
    <w:rsid w:val="00870B87"/>
    <w:rsid w:val="00873272"/>
    <w:rsid w:val="0088089D"/>
    <w:rsid w:val="008821CF"/>
    <w:rsid w:val="008843F6"/>
    <w:rsid w:val="00884AB3"/>
    <w:rsid w:val="0088584B"/>
    <w:rsid w:val="008870E4"/>
    <w:rsid w:val="008876E9"/>
    <w:rsid w:val="0089343D"/>
    <w:rsid w:val="00894E28"/>
    <w:rsid w:val="008961B1"/>
    <w:rsid w:val="00896ABA"/>
    <w:rsid w:val="008A077E"/>
    <w:rsid w:val="008A314A"/>
    <w:rsid w:val="008B0F33"/>
    <w:rsid w:val="008B2CFC"/>
    <w:rsid w:val="008B44A5"/>
    <w:rsid w:val="008B4919"/>
    <w:rsid w:val="008B5F27"/>
    <w:rsid w:val="008B65D0"/>
    <w:rsid w:val="008C53EE"/>
    <w:rsid w:val="008D01A4"/>
    <w:rsid w:val="008D5E69"/>
    <w:rsid w:val="008E5129"/>
    <w:rsid w:val="008F09D5"/>
    <w:rsid w:val="008F3055"/>
    <w:rsid w:val="008F62E8"/>
    <w:rsid w:val="008F7685"/>
    <w:rsid w:val="00900062"/>
    <w:rsid w:val="00901F65"/>
    <w:rsid w:val="00905341"/>
    <w:rsid w:val="00907A45"/>
    <w:rsid w:val="009100DD"/>
    <w:rsid w:val="009134AF"/>
    <w:rsid w:val="009141AA"/>
    <w:rsid w:val="009237C9"/>
    <w:rsid w:val="00930098"/>
    <w:rsid w:val="00931BAC"/>
    <w:rsid w:val="009338C0"/>
    <w:rsid w:val="009344D7"/>
    <w:rsid w:val="009353D2"/>
    <w:rsid w:val="00936662"/>
    <w:rsid w:val="00937407"/>
    <w:rsid w:val="0095051F"/>
    <w:rsid w:val="00952A48"/>
    <w:rsid w:val="009536A7"/>
    <w:rsid w:val="00954B0C"/>
    <w:rsid w:val="00955356"/>
    <w:rsid w:val="00956690"/>
    <w:rsid w:val="00957007"/>
    <w:rsid w:val="00971C59"/>
    <w:rsid w:val="009752D0"/>
    <w:rsid w:val="009818EF"/>
    <w:rsid w:val="00986789"/>
    <w:rsid w:val="009911A2"/>
    <w:rsid w:val="0099653F"/>
    <w:rsid w:val="009A09E8"/>
    <w:rsid w:val="009A5374"/>
    <w:rsid w:val="009A5C46"/>
    <w:rsid w:val="009A6D5C"/>
    <w:rsid w:val="009A7EE7"/>
    <w:rsid w:val="009B29D1"/>
    <w:rsid w:val="009B4DC7"/>
    <w:rsid w:val="009B4F8D"/>
    <w:rsid w:val="009B7B85"/>
    <w:rsid w:val="009C0882"/>
    <w:rsid w:val="009C2504"/>
    <w:rsid w:val="009C2998"/>
    <w:rsid w:val="009D0B0F"/>
    <w:rsid w:val="009D1857"/>
    <w:rsid w:val="009D2FF8"/>
    <w:rsid w:val="009D6E76"/>
    <w:rsid w:val="009D795B"/>
    <w:rsid w:val="009D7A4E"/>
    <w:rsid w:val="009D7D20"/>
    <w:rsid w:val="009E2295"/>
    <w:rsid w:val="009E741F"/>
    <w:rsid w:val="009F122F"/>
    <w:rsid w:val="00A009FC"/>
    <w:rsid w:val="00A03240"/>
    <w:rsid w:val="00A0447E"/>
    <w:rsid w:val="00A059B2"/>
    <w:rsid w:val="00A11D7F"/>
    <w:rsid w:val="00A153DD"/>
    <w:rsid w:val="00A229AA"/>
    <w:rsid w:val="00A41008"/>
    <w:rsid w:val="00A55E28"/>
    <w:rsid w:val="00A60F2C"/>
    <w:rsid w:val="00A64E4F"/>
    <w:rsid w:val="00A65764"/>
    <w:rsid w:val="00A70FD1"/>
    <w:rsid w:val="00A70FF2"/>
    <w:rsid w:val="00A72CCE"/>
    <w:rsid w:val="00A74C05"/>
    <w:rsid w:val="00A769EE"/>
    <w:rsid w:val="00A773C5"/>
    <w:rsid w:val="00A77D3E"/>
    <w:rsid w:val="00A8104B"/>
    <w:rsid w:val="00A81205"/>
    <w:rsid w:val="00A83E51"/>
    <w:rsid w:val="00A853B1"/>
    <w:rsid w:val="00A900A1"/>
    <w:rsid w:val="00A91B9B"/>
    <w:rsid w:val="00A94225"/>
    <w:rsid w:val="00AA1699"/>
    <w:rsid w:val="00AA4AFF"/>
    <w:rsid w:val="00AB0366"/>
    <w:rsid w:val="00AB3410"/>
    <w:rsid w:val="00AC0E39"/>
    <w:rsid w:val="00AC5622"/>
    <w:rsid w:val="00AD4236"/>
    <w:rsid w:val="00AE2769"/>
    <w:rsid w:val="00AE276A"/>
    <w:rsid w:val="00AE34D2"/>
    <w:rsid w:val="00AF4287"/>
    <w:rsid w:val="00AF7A1C"/>
    <w:rsid w:val="00B00473"/>
    <w:rsid w:val="00B02C77"/>
    <w:rsid w:val="00B035A6"/>
    <w:rsid w:val="00B03C76"/>
    <w:rsid w:val="00B055C8"/>
    <w:rsid w:val="00B05C94"/>
    <w:rsid w:val="00B07213"/>
    <w:rsid w:val="00B07807"/>
    <w:rsid w:val="00B101E0"/>
    <w:rsid w:val="00B111C4"/>
    <w:rsid w:val="00B12F76"/>
    <w:rsid w:val="00B17F87"/>
    <w:rsid w:val="00B20ECE"/>
    <w:rsid w:val="00B226FC"/>
    <w:rsid w:val="00B26832"/>
    <w:rsid w:val="00B3296C"/>
    <w:rsid w:val="00B41FA5"/>
    <w:rsid w:val="00B42242"/>
    <w:rsid w:val="00B4264B"/>
    <w:rsid w:val="00B44137"/>
    <w:rsid w:val="00B50145"/>
    <w:rsid w:val="00B51766"/>
    <w:rsid w:val="00B5346B"/>
    <w:rsid w:val="00B61A09"/>
    <w:rsid w:val="00B621B4"/>
    <w:rsid w:val="00B634D6"/>
    <w:rsid w:val="00B66070"/>
    <w:rsid w:val="00B666AF"/>
    <w:rsid w:val="00B77FCC"/>
    <w:rsid w:val="00B80AA1"/>
    <w:rsid w:val="00B815A5"/>
    <w:rsid w:val="00B85E32"/>
    <w:rsid w:val="00B861E2"/>
    <w:rsid w:val="00B8728D"/>
    <w:rsid w:val="00B9089D"/>
    <w:rsid w:val="00B9201C"/>
    <w:rsid w:val="00B943E3"/>
    <w:rsid w:val="00BA06DE"/>
    <w:rsid w:val="00BA1164"/>
    <w:rsid w:val="00BA67E1"/>
    <w:rsid w:val="00BB2760"/>
    <w:rsid w:val="00BB3088"/>
    <w:rsid w:val="00BB3A3E"/>
    <w:rsid w:val="00BB42D6"/>
    <w:rsid w:val="00BB55D2"/>
    <w:rsid w:val="00BB77D0"/>
    <w:rsid w:val="00BC3FB9"/>
    <w:rsid w:val="00BC469E"/>
    <w:rsid w:val="00BC71F1"/>
    <w:rsid w:val="00BD2020"/>
    <w:rsid w:val="00BE589F"/>
    <w:rsid w:val="00BE5D73"/>
    <w:rsid w:val="00BF024F"/>
    <w:rsid w:val="00BF5622"/>
    <w:rsid w:val="00C06CF9"/>
    <w:rsid w:val="00C1442A"/>
    <w:rsid w:val="00C14DE1"/>
    <w:rsid w:val="00C25E6F"/>
    <w:rsid w:val="00C263A6"/>
    <w:rsid w:val="00C27A23"/>
    <w:rsid w:val="00C362D9"/>
    <w:rsid w:val="00C36410"/>
    <w:rsid w:val="00C51035"/>
    <w:rsid w:val="00C52114"/>
    <w:rsid w:val="00C52267"/>
    <w:rsid w:val="00C53A7C"/>
    <w:rsid w:val="00C56795"/>
    <w:rsid w:val="00C57166"/>
    <w:rsid w:val="00C57700"/>
    <w:rsid w:val="00C66FD6"/>
    <w:rsid w:val="00C73208"/>
    <w:rsid w:val="00C84CED"/>
    <w:rsid w:val="00C85442"/>
    <w:rsid w:val="00CA1E1A"/>
    <w:rsid w:val="00CA4EDA"/>
    <w:rsid w:val="00CA7085"/>
    <w:rsid w:val="00CB0CBC"/>
    <w:rsid w:val="00CB19D9"/>
    <w:rsid w:val="00CB6C16"/>
    <w:rsid w:val="00CC03AD"/>
    <w:rsid w:val="00CC4795"/>
    <w:rsid w:val="00CC758F"/>
    <w:rsid w:val="00CC7A48"/>
    <w:rsid w:val="00CD10D6"/>
    <w:rsid w:val="00CD2500"/>
    <w:rsid w:val="00CD2AAA"/>
    <w:rsid w:val="00CD46C5"/>
    <w:rsid w:val="00CE4989"/>
    <w:rsid w:val="00CF1E47"/>
    <w:rsid w:val="00CF4556"/>
    <w:rsid w:val="00CF5E43"/>
    <w:rsid w:val="00D03F0D"/>
    <w:rsid w:val="00D06007"/>
    <w:rsid w:val="00D07C9E"/>
    <w:rsid w:val="00D16FA5"/>
    <w:rsid w:val="00D35CC9"/>
    <w:rsid w:val="00D37D99"/>
    <w:rsid w:val="00D427B8"/>
    <w:rsid w:val="00D46FAD"/>
    <w:rsid w:val="00D47483"/>
    <w:rsid w:val="00D54189"/>
    <w:rsid w:val="00D54E2C"/>
    <w:rsid w:val="00D57164"/>
    <w:rsid w:val="00D616EB"/>
    <w:rsid w:val="00D667C0"/>
    <w:rsid w:val="00D67CEF"/>
    <w:rsid w:val="00D70F17"/>
    <w:rsid w:val="00D749C0"/>
    <w:rsid w:val="00D812D5"/>
    <w:rsid w:val="00D933F9"/>
    <w:rsid w:val="00D94048"/>
    <w:rsid w:val="00DA12D4"/>
    <w:rsid w:val="00DA4D07"/>
    <w:rsid w:val="00DA5771"/>
    <w:rsid w:val="00DA6EB8"/>
    <w:rsid w:val="00DB3BE6"/>
    <w:rsid w:val="00DB3C7F"/>
    <w:rsid w:val="00DC03A7"/>
    <w:rsid w:val="00DC0FE9"/>
    <w:rsid w:val="00DC367A"/>
    <w:rsid w:val="00DC4510"/>
    <w:rsid w:val="00DD2AD1"/>
    <w:rsid w:val="00DD5830"/>
    <w:rsid w:val="00DD5CB9"/>
    <w:rsid w:val="00DE0DA9"/>
    <w:rsid w:val="00DF060D"/>
    <w:rsid w:val="00DF0A73"/>
    <w:rsid w:val="00DF2327"/>
    <w:rsid w:val="00DF3D27"/>
    <w:rsid w:val="00E014FC"/>
    <w:rsid w:val="00E026FB"/>
    <w:rsid w:val="00E02E06"/>
    <w:rsid w:val="00E0390E"/>
    <w:rsid w:val="00E12CA6"/>
    <w:rsid w:val="00E12DFC"/>
    <w:rsid w:val="00E178CE"/>
    <w:rsid w:val="00E201CE"/>
    <w:rsid w:val="00E20624"/>
    <w:rsid w:val="00E23CCB"/>
    <w:rsid w:val="00E33610"/>
    <w:rsid w:val="00E3420F"/>
    <w:rsid w:val="00E3547E"/>
    <w:rsid w:val="00E42DA3"/>
    <w:rsid w:val="00E4432B"/>
    <w:rsid w:val="00E55735"/>
    <w:rsid w:val="00E56C26"/>
    <w:rsid w:val="00E646BB"/>
    <w:rsid w:val="00E817FA"/>
    <w:rsid w:val="00E90132"/>
    <w:rsid w:val="00E940BE"/>
    <w:rsid w:val="00E963B4"/>
    <w:rsid w:val="00EA1B14"/>
    <w:rsid w:val="00EB2AE7"/>
    <w:rsid w:val="00EC62AF"/>
    <w:rsid w:val="00ED0097"/>
    <w:rsid w:val="00ED2F46"/>
    <w:rsid w:val="00ED5A99"/>
    <w:rsid w:val="00EE2E01"/>
    <w:rsid w:val="00EF2DE0"/>
    <w:rsid w:val="00EF4D3A"/>
    <w:rsid w:val="00EF596D"/>
    <w:rsid w:val="00EF7244"/>
    <w:rsid w:val="00EF79E6"/>
    <w:rsid w:val="00F04A04"/>
    <w:rsid w:val="00F06FC9"/>
    <w:rsid w:val="00F10205"/>
    <w:rsid w:val="00F10E00"/>
    <w:rsid w:val="00F14ED0"/>
    <w:rsid w:val="00F1616A"/>
    <w:rsid w:val="00F16D9D"/>
    <w:rsid w:val="00F21E25"/>
    <w:rsid w:val="00F22686"/>
    <w:rsid w:val="00F24331"/>
    <w:rsid w:val="00F2572F"/>
    <w:rsid w:val="00F304BE"/>
    <w:rsid w:val="00F33DB1"/>
    <w:rsid w:val="00F34861"/>
    <w:rsid w:val="00F3687E"/>
    <w:rsid w:val="00F433E5"/>
    <w:rsid w:val="00F57958"/>
    <w:rsid w:val="00F6222E"/>
    <w:rsid w:val="00F6324A"/>
    <w:rsid w:val="00F71114"/>
    <w:rsid w:val="00F753CF"/>
    <w:rsid w:val="00F75B24"/>
    <w:rsid w:val="00F77955"/>
    <w:rsid w:val="00F81FBA"/>
    <w:rsid w:val="00F87D58"/>
    <w:rsid w:val="00F90F8E"/>
    <w:rsid w:val="00F91124"/>
    <w:rsid w:val="00F9378D"/>
    <w:rsid w:val="00F960D7"/>
    <w:rsid w:val="00FA3C65"/>
    <w:rsid w:val="00FA60E5"/>
    <w:rsid w:val="00FB28E8"/>
    <w:rsid w:val="00FB2A2F"/>
    <w:rsid w:val="00FB3A10"/>
    <w:rsid w:val="00FC626E"/>
    <w:rsid w:val="00FD14D3"/>
    <w:rsid w:val="00FD26C8"/>
    <w:rsid w:val="00FE041B"/>
    <w:rsid w:val="00FE07BA"/>
    <w:rsid w:val="00FE1225"/>
    <w:rsid w:val="00FE2B92"/>
    <w:rsid w:val="00FE4D2C"/>
    <w:rsid w:val="00FE6E4E"/>
    <w:rsid w:val="00FE7662"/>
    <w:rsid w:val="00FF1008"/>
    <w:rsid w:val="00FF1AEE"/>
    <w:rsid w:val="00FF1ECB"/>
    <w:rsid w:val="00FF3735"/>
    <w:rsid w:val="00FF529C"/>
    <w:rsid w:val="00FF57BF"/>
    <w:rsid w:val="00FF6319"/>
    <w:rsid w:val="00FF6851"/>
    <w:rsid w:val="0150F870"/>
    <w:rsid w:val="02AA6024"/>
    <w:rsid w:val="035E1F00"/>
    <w:rsid w:val="04A486E9"/>
    <w:rsid w:val="0633896F"/>
    <w:rsid w:val="09D9C037"/>
    <w:rsid w:val="0A4AEF40"/>
    <w:rsid w:val="0A808D12"/>
    <w:rsid w:val="0ABF2A3E"/>
    <w:rsid w:val="0AC61AAA"/>
    <w:rsid w:val="0AEDBB57"/>
    <w:rsid w:val="0BDA8DDE"/>
    <w:rsid w:val="0C464CC8"/>
    <w:rsid w:val="0C8E490C"/>
    <w:rsid w:val="0CB68602"/>
    <w:rsid w:val="0EFF6B18"/>
    <w:rsid w:val="0FC81044"/>
    <w:rsid w:val="10F2F5F0"/>
    <w:rsid w:val="11023889"/>
    <w:rsid w:val="11350EEB"/>
    <w:rsid w:val="11705742"/>
    <w:rsid w:val="12297F81"/>
    <w:rsid w:val="1229FA53"/>
    <w:rsid w:val="131DDE33"/>
    <w:rsid w:val="1370B5FA"/>
    <w:rsid w:val="13D5F883"/>
    <w:rsid w:val="15398A2E"/>
    <w:rsid w:val="170F6503"/>
    <w:rsid w:val="18507017"/>
    <w:rsid w:val="19B2F9FC"/>
    <w:rsid w:val="1A2AABA2"/>
    <w:rsid w:val="1ADD08BD"/>
    <w:rsid w:val="1BD1C7CF"/>
    <w:rsid w:val="1C00D4B3"/>
    <w:rsid w:val="1C7E4D57"/>
    <w:rsid w:val="1CA6D2BF"/>
    <w:rsid w:val="1CC9FE3A"/>
    <w:rsid w:val="1E0E41D1"/>
    <w:rsid w:val="1EC40CFB"/>
    <w:rsid w:val="1F41B8F0"/>
    <w:rsid w:val="1FDE848B"/>
    <w:rsid w:val="2074E171"/>
    <w:rsid w:val="20CAAE90"/>
    <w:rsid w:val="24908279"/>
    <w:rsid w:val="24B21CCB"/>
    <w:rsid w:val="264D1CFB"/>
    <w:rsid w:val="26537C4E"/>
    <w:rsid w:val="274E26A8"/>
    <w:rsid w:val="2807A5F1"/>
    <w:rsid w:val="2A691DBC"/>
    <w:rsid w:val="2C011E62"/>
    <w:rsid w:val="2D8190EB"/>
    <w:rsid w:val="2DD5CA73"/>
    <w:rsid w:val="2E2C5321"/>
    <w:rsid w:val="2E715D25"/>
    <w:rsid w:val="2F0CEFC3"/>
    <w:rsid w:val="2F84A169"/>
    <w:rsid w:val="2FC82382"/>
    <w:rsid w:val="2FEE1B1E"/>
    <w:rsid w:val="3008D212"/>
    <w:rsid w:val="30CA7D0D"/>
    <w:rsid w:val="3350E45D"/>
    <w:rsid w:val="33D1511E"/>
    <w:rsid w:val="3489EABE"/>
    <w:rsid w:val="34A94F9C"/>
    <w:rsid w:val="36B047C8"/>
    <w:rsid w:val="3773F5E5"/>
    <w:rsid w:val="38136032"/>
    <w:rsid w:val="38DC0144"/>
    <w:rsid w:val="39125C4D"/>
    <w:rsid w:val="39B76F0D"/>
    <w:rsid w:val="3ADF4D7D"/>
    <w:rsid w:val="3C6EC7D5"/>
    <w:rsid w:val="3C8D7E2D"/>
    <w:rsid w:val="3C9BA090"/>
    <w:rsid w:val="3CAEB1BD"/>
    <w:rsid w:val="3CC6511B"/>
    <w:rsid w:val="3CEFA747"/>
    <w:rsid w:val="3F2B0113"/>
    <w:rsid w:val="4099C231"/>
    <w:rsid w:val="40CCDCE5"/>
    <w:rsid w:val="4242EDB3"/>
    <w:rsid w:val="44552A7A"/>
    <w:rsid w:val="45BB2AFF"/>
    <w:rsid w:val="462A74CA"/>
    <w:rsid w:val="4630E25D"/>
    <w:rsid w:val="468601AF"/>
    <w:rsid w:val="4719A8FB"/>
    <w:rsid w:val="476BE94A"/>
    <w:rsid w:val="478E4863"/>
    <w:rsid w:val="47D0207A"/>
    <w:rsid w:val="4833FD09"/>
    <w:rsid w:val="4887C7BC"/>
    <w:rsid w:val="48D2714D"/>
    <w:rsid w:val="491F64C6"/>
    <w:rsid w:val="49B5CC3B"/>
    <w:rsid w:val="49E66105"/>
    <w:rsid w:val="4B503ADB"/>
    <w:rsid w:val="4D1908BE"/>
    <w:rsid w:val="4D34B0F7"/>
    <w:rsid w:val="4EDB7DAD"/>
    <w:rsid w:val="4F7D97A7"/>
    <w:rsid w:val="50B5DD4F"/>
    <w:rsid w:val="5176357B"/>
    <w:rsid w:val="52804D83"/>
    <w:rsid w:val="53FF1C6F"/>
    <w:rsid w:val="54F62102"/>
    <w:rsid w:val="565284D8"/>
    <w:rsid w:val="5682E54E"/>
    <w:rsid w:val="57D6F43F"/>
    <w:rsid w:val="58A7D591"/>
    <w:rsid w:val="5A5ABEC1"/>
    <w:rsid w:val="5A7220B6"/>
    <w:rsid w:val="5A9876F2"/>
    <w:rsid w:val="5B69AAE5"/>
    <w:rsid w:val="5DCF803C"/>
    <w:rsid w:val="5DDDF88C"/>
    <w:rsid w:val="5E1A0E35"/>
    <w:rsid w:val="5ED381E7"/>
    <w:rsid w:val="5EED78E8"/>
    <w:rsid w:val="5F37300A"/>
    <w:rsid w:val="5F6615C4"/>
    <w:rsid w:val="610E116A"/>
    <w:rsid w:val="61C16CD8"/>
    <w:rsid w:val="6236F20A"/>
    <w:rsid w:val="623BF5F5"/>
    <w:rsid w:val="62A9460C"/>
    <w:rsid w:val="62B8933D"/>
    <w:rsid w:val="6542909A"/>
    <w:rsid w:val="654E8A1D"/>
    <w:rsid w:val="65EB1493"/>
    <w:rsid w:val="6856ED32"/>
    <w:rsid w:val="69B124D6"/>
    <w:rsid w:val="6A5370C8"/>
    <w:rsid w:val="6AF82437"/>
    <w:rsid w:val="6E875DD6"/>
    <w:rsid w:val="6FCF28A5"/>
    <w:rsid w:val="7085980E"/>
    <w:rsid w:val="70A7A8D5"/>
    <w:rsid w:val="71C22BD7"/>
    <w:rsid w:val="73289108"/>
    <w:rsid w:val="73A2F8A9"/>
    <w:rsid w:val="74D5FE8E"/>
    <w:rsid w:val="75229CEC"/>
    <w:rsid w:val="7538DF55"/>
    <w:rsid w:val="755A30B0"/>
    <w:rsid w:val="75A7EE02"/>
    <w:rsid w:val="773A0D91"/>
    <w:rsid w:val="77A1BD32"/>
    <w:rsid w:val="7862E8F4"/>
    <w:rsid w:val="79259A77"/>
    <w:rsid w:val="798D6DA7"/>
    <w:rsid w:val="79C90F08"/>
    <w:rsid w:val="7AC0CD0F"/>
    <w:rsid w:val="7B1AA2C9"/>
    <w:rsid w:val="7BAB0FB4"/>
    <w:rsid w:val="7E3D64C0"/>
    <w:rsid w:val="7EFB408C"/>
    <w:rsid w:val="7F3A43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E49F8"/>
  <w15:chartTrackingRefBased/>
  <w15:docId w15:val="{C2D96336-50C0-4D08-9C69-4DC88E5B8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E00"/>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18105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link w:val="Heading2Char"/>
    <w:uiPriority w:val="9"/>
    <w:semiHidden/>
    <w:unhideWhenUsed/>
    <w:qFormat/>
    <w:rsid w:val="003508D5"/>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05E"/>
    <w:pPr>
      <w:spacing w:after="0" w:line="240" w:lineRule="auto"/>
    </w:pPr>
    <w:rPr>
      <w:rFonts w:eastAsiaTheme="minorEastAsia"/>
    </w:rPr>
  </w:style>
  <w:style w:type="character" w:customStyle="1" w:styleId="NoSpacingChar">
    <w:name w:val="No Spacing Char"/>
    <w:basedOn w:val="DefaultParagraphFont"/>
    <w:link w:val="NoSpacing"/>
    <w:uiPriority w:val="1"/>
    <w:rsid w:val="0018105E"/>
    <w:rPr>
      <w:rFonts w:eastAsiaTheme="minorEastAsia"/>
    </w:rPr>
  </w:style>
  <w:style w:type="character" w:customStyle="1" w:styleId="Heading1Char">
    <w:name w:val="Heading 1 Char"/>
    <w:basedOn w:val="DefaultParagraphFont"/>
    <w:link w:val="Heading1"/>
    <w:uiPriority w:val="9"/>
    <w:rsid w:val="0018105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105E"/>
    <w:pPr>
      <w:outlineLvl w:val="9"/>
    </w:pPr>
  </w:style>
  <w:style w:type="paragraph" w:styleId="TOC1">
    <w:name w:val="toc 1"/>
    <w:basedOn w:val="Normal"/>
    <w:next w:val="Normal"/>
    <w:autoRedefine/>
    <w:uiPriority w:val="39"/>
    <w:unhideWhenUsed/>
    <w:rsid w:val="00E42DA3"/>
    <w:pPr>
      <w:spacing w:after="100" w:line="259" w:lineRule="auto"/>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E42DA3"/>
    <w:rPr>
      <w:color w:val="0563C1" w:themeColor="hyperlink"/>
      <w:u w:val="single"/>
    </w:rPr>
  </w:style>
  <w:style w:type="paragraph" w:styleId="Revision">
    <w:name w:val="Revision"/>
    <w:hidden/>
    <w:uiPriority w:val="99"/>
    <w:semiHidden/>
    <w:rsid w:val="000216DF"/>
    <w:pPr>
      <w:spacing w:after="0" w:line="240" w:lineRule="auto"/>
    </w:pPr>
  </w:style>
  <w:style w:type="paragraph" w:styleId="Subtitle">
    <w:name w:val="Subtitle"/>
    <w:basedOn w:val="Normal"/>
    <w:next w:val="Normal"/>
    <w:link w:val="SubtitleChar"/>
    <w:uiPriority w:val="11"/>
    <w:qFormat/>
    <w:rsid w:val="00463B46"/>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463B46"/>
    <w:rPr>
      <w:rFonts w:eastAsiaTheme="minorEastAsia"/>
      <w:color w:val="5A5A5A" w:themeColor="text1" w:themeTint="A5"/>
      <w:spacing w:val="15"/>
    </w:rPr>
  </w:style>
  <w:style w:type="character" w:customStyle="1" w:styleId="Heading2Char">
    <w:name w:val="Heading 2 Char"/>
    <w:basedOn w:val="DefaultParagraphFont"/>
    <w:link w:val="Heading2"/>
    <w:uiPriority w:val="9"/>
    <w:semiHidden/>
    <w:rsid w:val="003508D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31C58"/>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contentpasted0">
    <w:name w:val="contentpasted0"/>
    <w:basedOn w:val="DefaultParagraphFont"/>
    <w:rsid w:val="00F10E00"/>
  </w:style>
  <w:style w:type="paragraph" w:styleId="HTMLPreformatted">
    <w:name w:val="HTML Preformatted"/>
    <w:basedOn w:val="Normal"/>
    <w:link w:val="HTMLPreformattedChar"/>
    <w:uiPriority w:val="99"/>
    <w:semiHidden/>
    <w:unhideWhenUsed/>
    <w:rsid w:val="00AD4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D4236"/>
    <w:rPr>
      <w:rFonts w:ascii="Courier New" w:eastAsia="Times New Roman" w:hAnsi="Courier New" w:cs="Courier New"/>
      <w:sz w:val="20"/>
      <w:szCs w:val="20"/>
    </w:rPr>
  </w:style>
  <w:style w:type="paragraph" w:styleId="NormalWeb">
    <w:name w:val="Normal (Web)"/>
    <w:basedOn w:val="Normal"/>
    <w:uiPriority w:val="99"/>
    <w:unhideWhenUsed/>
    <w:rsid w:val="00D94048"/>
  </w:style>
  <w:style w:type="paragraph" w:styleId="Caption">
    <w:name w:val="caption"/>
    <w:basedOn w:val="Normal"/>
    <w:next w:val="Normal"/>
    <w:uiPriority w:val="35"/>
    <w:unhideWhenUsed/>
    <w:qFormat/>
    <w:rsid w:val="00F10205"/>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1F2E5C"/>
    <w:rPr>
      <w:color w:val="605E5C"/>
      <w:shd w:val="clear" w:color="auto" w:fill="E1DFDD"/>
    </w:rPr>
  </w:style>
  <w:style w:type="table" w:styleId="TableGrid">
    <w:name w:val="Table Grid"/>
    <w:basedOn w:val="TableNormal"/>
    <w:uiPriority w:val="39"/>
    <w:rsid w:val="001F2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364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C36410"/>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331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094">
      <w:bodyDiv w:val="1"/>
      <w:marLeft w:val="0"/>
      <w:marRight w:val="0"/>
      <w:marTop w:val="0"/>
      <w:marBottom w:val="0"/>
      <w:divBdr>
        <w:top w:val="none" w:sz="0" w:space="0" w:color="auto"/>
        <w:left w:val="none" w:sz="0" w:space="0" w:color="auto"/>
        <w:bottom w:val="none" w:sz="0" w:space="0" w:color="auto"/>
        <w:right w:val="none" w:sz="0" w:space="0" w:color="auto"/>
      </w:divBdr>
    </w:div>
    <w:div w:id="33427679">
      <w:bodyDiv w:val="1"/>
      <w:marLeft w:val="0"/>
      <w:marRight w:val="0"/>
      <w:marTop w:val="0"/>
      <w:marBottom w:val="0"/>
      <w:divBdr>
        <w:top w:val="none" w:sz="0" w:space="0" w:color="auto"/>
        <w:left w:val="none" w:sz="0" w:space="0" w:color="auto"/>
        <w:bottom w:val="none" w:sz="0" w:space="0" w:color="auto"/>
        <w:right w:val="none" w:sz="0" w:space="0" w:color="auto"/>
      </w:divBdr>
    </w:div>
    <w:div w:id="43064123">
      <w:bodyDiv w:val="1"/>
      <w:marLeft w:val="0"/>
      <w:marRight w:val="0"/>
      <w:marTop w:val="0"/>
      <w:marBottom w:val="0"/>
      <w:divBdr>
        <w:top w:val="none" w:sz="0" w:space="0" w:color="auto"/>
        <w:left w:val="none" w:sz="0" w:space="0" w:color="auto"/>
        <w:bottom w:val="none" w:sz="0" w:space="0" w:color="auto"/>
        <w:right w:val="none" w:sz="0" w:space="0" w:color="auto"/>
      </w:divBdr>
    </w:div>
    <w:div w:id="232085102">
      <w:bodyDiv w:val="1"/>
      <w:marLeft w:val="0"/>
      <w:marRight w:val="0"/>
      <w:marTop w:val="0"/>
      <w:marBottom w:val="0"/>
      <w:divBdr>
        <w:top w:val="none" w:sz="0" w:space="0" w:color="auto"/>
        <w:left w:val="none" w:sz="0" w:space="0" w:color="auto"/>
        <w:bottom w:val="none" w:sz="0" w:space="0" w:color="auto"/>
        <w:right w:val="none" w:sz="0" w:space="0" w:color="auto"/>
      </w:divBdr>
    </w:div>
    <w:div w:id="283462763">
      <w:bodyDiv w:val="1"/>
      <w:marLeft w:val="0"/>
      <w:marRight w:val="0"/>
      <w:marTop w:val="0"/>
      <w:marBottom w:val="0"/>
      <w:divBdr>
        <w:top w:val="none" w:sz="0" w:space="0" w:color="auto"/>
        <w:left w:val="none" w:sz="0" w:space="0" w:color="auto"/>
        <w:bottom w:val="none" w:sz="0" w:space="0" w:color="auto"/>
        <w:right w:val="none" w:sz="0" w:space="0" w:color="auto"/>
      </w:divBdr>
    </w:div>
    <w:div w:id="321736480">
      <w:bodyDiv w:val="1"/>
      <w:marLeft w:val="0"/>
      <w:marRight w:val="0"/>
      <w:marTop w:val="0"/>
      <w:marBottom w:val="0"/>
      <w:divBdr>
        <w:top w:val="none" w:sz="0" w:space="0" w:color="auto"/>
        <w:left w:val="none" w:sz="0" w:space="0" w:color="auto"/>
        <w:bottom w:val="none" w:sz="0" w:space="0" w:color="auto"/>
        <w:right w:val="none" w:sz="0" w:space="0" w:color="auto"/>
      </w:divBdr>
    </w:div>
    <w:div w:id="343437406">
      <w:bodyDiv w:val="1"/>
      <w:marLeft w:val="0"/>
      <w:marRight w:val="0"/>
      <w:marTop w:val="0"/>
      <w:marBottom w:val="0"/>
      <w:divBdr>
        <w:top w:val="none" w:sz="0" w:space="0" w:color="auto"/>
        <w:left w:val="none" w:sz="0" w:space="0" w:color="auto"/>
        <w:bottom w:val="none" w:sz="0" w:space="0" w:color="auto"/>
        <w:right w:val="none" w:sz="0" w:space="0" w:color="auto"/>
      </w:divBdr>
    </w:div>
    <w:div w:id="347609396">
      <w:bodyDiv w:val="1"/>
      <w:marLeft w:val="0"/>
      <w:marRight w:val="0"/>
      <w:marTop w:val="0"/>
      <w:marBottom w:val="0"/>
      <w:divBdr>
        <w:top w:val="none" w:sz="0" w:space="0" w:color="auto"/>
        <w:left w:val="none" w:sz="0" w:space="0" w:color="auto"/>
        <w:bottom w:val="none" w:sz="0" w:space="0" w:color="auto"/>
        <w:right w:val="none" w:sz="0" w:space="0" w:color="auto"/>
      </w:divBdr>
    </w:div>
    <w:div w:id="393159291">
      <w:bodyDiv w:val="1"/>
      <w:marLeft w:val="0"/>
      <w:marRight w:val="0"/>
      <w:marTop w:val="0"/>
      <w:marBottom w:val="0"/>
      <w:divBdr>
        <w:top w:val="none" w:sz="0" w:space="0" w:color="auto"/>
        <w:left w:val="none" w:sz="0" w:space="0" w:color="auto"/>
        <w:bottom w:val="none" w:sz="0" w:space="0" w:color="auto"/>
        <w:right w:val="none" w:sz="0" w:space="0" w:color="auto"/>
      </w:divBdr>
    </w:div>
    <w:div w:id="471948611">
      <w:bodyDiv w:val="1"/>
      <w:marLeft w:val="0"/>
      <w:marRight w:val="0"/>
      <w:marTop w:val="0"/>
      <w:marBottom w:val="0"/>
      <w:divBdr>
        <w:top w:val="none" w:sz="0" w:space="0" w:color="auto"/>
        <w:left w:val="none" w:sz="0" w:space="0" w:color="auto"/>
        <w:bottom w:val="none" w:sz="0" w:space="0" w:color="auto"/>
        <w:right w:val="none" w:sz="0" w:space="0" w:color="auto"/>
      </w:divBdr>
    </w:div>
    <w:div w:id="658659454">
      <w:bodyDiv w:val="1"/>
      <w:marLeft w:val="0"/>
      <w:marRight w:val="0"/>
      <w:marTop w:val="0"/>
      <w:marBottom w:val="0"/>
      <w:divBdr>
        <w:top w:val="none" w:sz="0" w:space="0" w:color="auto"/>
        <w:left w:val="none" w:sz="0" w:space="0" w:color="auto"/>
        <w:bottom w:val="none" w:sz="0" w:space="0" w:color="auto"/>
        <w:right w:val="none" w:sz="0" w:space="0" w:color="auto"/>
      </w:divBdr>
    </w:div>
    <w:div w:id="687292247">
      <w:bodyDiv w:val="1"/>
      <w:marLeft w:val="0"/>
      <w:marRight w:val="0"/>
      <w:marTop w:val="0"/>
      <w:marBottom w:val="0"/>
      <w:divBdr>
        <w:top w:val="none" w:sz="0" w:space="0" w:color="auto"/>
        <w:left w:val="none" w:sz="0" w:space="0" w:color="auto"/>
        <w:bottom w:val="none" w:sz="0" w:space="0" w:color="auto"/>
        <w:right w:val="none" w:sz="0" w:space="0" w:color="auto"/>
      </w:divBdr>
    </w:div>
    <w:div w:id="714700127">
      <w:bodyDiv w:val="1"/>
      <w:marLeft w:val="0"/>
      <w:marRight w:val="0"/>
      <w:marTop w:val="0"/>
      <w:marBottom w:val="0"/>
      <w:divBdr>
        <w:top w:val="none" w:sz="0" w:space="0" w:color="auto"/>
        <w:left w:val="none" w:sz="0" w:space="0" w:color="auto"/>
        <w:bottom w:val="none" w:sz="0" w:space="0" w:color="auto"/>
        <w:right w:val="none" w:sz="0" w:space="0" w:color="auto"/>
      </w:divBdr>
    </w:div>
    <w:div w:id="746270273">
      <w:bodyDiv w:val="1"/>
      <w:marLeft w:val="0"/>
      <w:marRight w:val="0"/>
      <w:marTop w:val="0"/>
      <w:marBottom w:val="0"/>
      <w:divBdr>
        <w:top w:val="none" w:sz="0" w:space="0" w:color="auto"/>
        <w:left w:val="none" w:sz="0" w:space="0" w:color="auto"/>
        <w:bottom w:val="none" w:sz="0" w:space="0" w:color="auto"/>
        <w:right w:val="none" w:sz="0" w:space="0" w:color="auto"/>
      </w:divBdr>
    </w:div>
    <w:div w:id="781657398">
      <w:bodyDiv w:val="1"/>
      <w:marLeft w:val="0"/>
      <w:marRight w:val="0"/>
      <w:marTop w:val="0"/>
      <w:marBottom w:val="0"/>
      <w:divBdr>
        <w:top w:val="none" w:sz="0" w:space="0" w:color="auto"/>
        <w:left w:val="none" w:sz="0" w:space="0" w:color="auto"/>
        <w:bottom w:val="none" w:sz="0" w:space="0" w:color="auto"/>
        <w:right w:val="none" w:sz="0" w:space="0" w:color="auto"/>
      </w:divBdr>
    </w:div>
    <w:div w:id="1032340916">
      <w:bodyDiv w:val="1"/>
      <w:marLeft w:val="0"/>
      <w:marRight w:val="0"/>
      <w:marTop w:val="0"/>
      <w:marBottom w:val="0"/>
      <w:divBdr>
        <w:top w:val="none" w:sz="0" w:space="0" w:color="auto"/>
        <w:left w:val="none" w:sz="0" w:space="0" w:color="auto"/>
        <w:bottom w:val="none" w:sz="0" w:space="0" w:color="auto"/>
        <w:right w:val="none" w:sz="0" w:space="0" w:color="auto"/>
      </w:divBdr>
    </w:div>
    <w:div w:id="1145321294">
      <w:bodyDiv w:val="1"/>
      <w:marLeft w:val="0"/>
      <w:marRight w:val="0"/>
      <w:marTop w:val="0"/>
      <w:marBottom w:val="0"/>
      <w:divBdr>
        <w:top w:val="none" w:sz="0" w:space="0" w:color="auto"/>
        <w:left w:val="none" w:sz="0" w:space="0" w:color="auto"/>
        <w:bottom w:val="none" w:sz="0" w:space="0" w:color="auto"/>
        <w:right w:val="none" w:sz="0" w:space="0" w:color="auto"/>
      </w:divBdr>
    </w:div>
    <w:div w:id="1194733785">
      <w:bodyDiv w:val="1"/>
      <w:marLeft w:val="0"/>
      <w:marRight w:val="0"/>
      <w:marTop w:val="0"/>
      <w:marBottom w:val="0"/>
      <w:divBdr>
        <w:top w:val="none" w:sz="0" w:space="0" w:color="auto"/>
        <w:left w:val="none" w:sz="0" w:space="0" w:color="auto"/>
        <w:bottom w:val="none" w:sz="0" w:space="0" w:color="auto"/>
        <w:right w:val="none" w:sz="0" w:space="0" w:color="auto"/>
      </w:divBdr>
    </w:div>
    <w:div w:id="1208030548">
      <w:bodyDiv w:val="1"/>
      <w:marLeft w:val="0"/>
      <w:marRight w:val="0"/>
      <w:marTop w:val="0"/>
      <w:marBottom w:val="0"/>
      <w:divBdr>
        <w:top w:val="none" w:sz="0" w:space="0" w:color="auto"/>
        <w:left w:val="none" w:sz="0" w:space="0" w:color="auto"/>
        <w:bottom w:val="none" w:sz="0" w:space="0" w:color="auto"/>
        <w:right w:val="none" w:sz="0" w:space="0" w:color="auto"/>
      </w:divBdr>
    </w:div>
    <w:div w:id="1322078071">
      <w:bodyDiv w:val="1"/>
      <w:marLeft w:val="0"/>
      <w:marRight w:val="0"/>
      <w:marTop w:val="0"/>
      <w:marBottom w:val="0"/>
      <w:divBdr>
        <w:top w:val="none" w:sz="0" w:space="0" w:color="auto"/>
        <w:left w:val="none" w:sz="0" w:space="0" w:color="auto"/>
        <w:bottom w:val="none" w:sz="0" w:space="0" w:color="auto"/>
        <w:right w:val="none" w:sz="0" w:space="0" w:color="auto"/>
      </w:divBdr>
    </w:div>
    <w:div w:id="1434472324">
      <w:bodyDiv w:val="1"/>
      <w:marLeft w:val="0"/>
      <w:marRight w:val="0"/>
      <w:marTop w:val="0"/>
      <w:marBottom w:val="0"/>
      <w:divBdr>
        <w:top w:val="none" w:sz="0" w:space="0" w:color="auto"/>
        <w:left w:val="none" w:sz="0" w:space="0" w:color="auto"/>
        <w:bottom w:val="none" w:sz="0" w:space="0" w:color="auto"/>
        <w:right w:val="none" w:sz="0" w:space="0" w:color="auto"/>
      </w:divBdr>
    </w:div>
    <w:div w:id="1486782130">
      <w:bodyDiv w:val="1"/>
      <w:marLeft w:val="0"/>
      <w:marRight w:val="0"/>
      <w:marTop w:val="0"/>
      <w:marBottom w:val="0"/>
      <w:divBdr>
        <w:top w:val="none" w:sz="0" w:space="0" w:color="auto"/>
        <w:left w:val="none" w:sz="0" w:space="0" w:color="auto"/>
        <w:bottom w:val="none" w:sz="0" w:space="0" w:color="auto"/>
        <w:right w:val="none" w:sz="0" w:space="0" w:color="auto"/>
      </w:divBdr>
    </w:div>
    <w:div w:id="1616402424">
      <w:bodyDiv w:val="1"/>
      <w:marLeft w:val="0"/>
      <w:marRight w:val="0"/>
      <w:marTop w:val="0"/>
      <w:marBottom w:val="0"/>
      <w:divBdr>
        <w:top w:val="none" w:sz="0" w:space="0" w:color="auto"/>
        <w:left w:val="none" w:sz="0" w:space="0" w:color="auto"/>
        <w:bottom w:val="none" w:sz="0" w:space="0" w:color="auto"/>
        <w:right w:val="none" w:sz="0" w:space="0" w:color="auto"/>
      </w:divBdr>
    </w:div>
    <w:div w:id="1648322515">
      <w:bodyDiv w:val="1"/>
      <w:marLeft w:val="0"/>
      <w:marRight w:val="0"/>
      <w:marTop w:val="0"/>
      <w:marBottom w:val="0"/>
      <w:divBdr>
        <w:top w:val="none" w:sz="0" w:space="0" w:color="auto"/>
        <w:left w:val="none" w:sz="0" w:space="0" w:color="auto"/>
        <w:bottom w:val="none" w:sz="0" w:space="0" w:color="auto"/>
        <w:right w:val="none" w:sz="0" w:space="0" w:color="auto"/>
      </w:divBdr>
    </w:div>
    <w:div w:id="1875775856">
      <w:bodyDiv w:val="1"/>
      <w:marLeft w:val="0"/>
      <w:marRight w:val="0"/>
      <w:marTop w:val="0"/>
      <w:marBottom w:val="0"/>
      <w:divBdr>
        <w:top w:val="none" w:sz="0" w:space="0" w:color="auto"/>
        <w:left w:val="none" w:sz="0" w:space="0" w:color="auto"/>
        <w:bottom w:val="none" w:sz="0" w:space="0" w:color="auto"/>
        <w:right w:val="none" w:sz="0" w:space="0" w:color="auto"/>
      </w:divBdr>
    </w:div>
    <w:div w:id="1884056716">
      <w:bodyDiv w:val="1"/>
      <w:marLeft w:val="0"/>
      <w:marRight w:val="0"/>
      <w:marTop w:val="0"/>
      <w:marBottom w:val="0"/>
      <w:divBdr>
        <w:top w:val="none" w:sz="0" w:space="0" w:color="auto"/>
        <w:left w:val="none" w:sz="0" w:space="0" w:color="auto"/>
        <w:bottom w:val="none" w:sz="0" w:space="0" w:color="auto"/>
        <w:right w:val="none" w:sz="0" w:space="0" w:color="auto"/>
      </w:divBdr>
    </w:div>
    <w:div w:id="1896354339">
      <w:bodyDiv w:val="1"/>
      <w:marLeft w:val="0"/>
      <w:marRight w:val="0"/>
      <w:marTop w:val="0"/>
      <w:marBottom w:val="0"/>
      <w:divBdr>
        <w:top w:val="none" w:sz="0" w:space="0" w:color="auto"/>
        <w:left w:val="none" w:sz="0" w:space="0" w:color="auto"/>
        <w:bottom w:val="none" w:sz="0" w:space="0" w:color="auto"/>
        <w:right w:val="none" w:sz="0" w:space="0" w:color="auto"/>
      </w:divBdr>
    </w:div>
    <w:div w:id="2061435569">
      <w:bodyDiv w:val="1"/>
      <w:marLeft w:val="0"/>
      <w:marRight w:val="0"/>
      <w:marTop w:val="0"/>
      <w:marBottom w:val="0"/>
      <w:divBdr>
        <w:top w:val="none" w:sz="0" w:space="0" w:color="auto"/>
        <w:left w:val="none" w:sz="0" w:space="0" w:color="auto"/>
        <w:bottom w:val="none" w:sz="0" w:space="0" w:color="auto"/>
        <w:right w:val="none" w:sz="0" w:space="0" w:color="auto"/>
      </w:divBdr>
    </w:div>
    <w:div w:id="207369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freeprivacypolicy.com/live/22a8d531-0979-4ac4-babb-443e78487bc3" TargetMode="External"/><Relationship Id="rId5" Type="http://schemas.openxmlformats.org/officeDocument/2006/relationships/customXml" Target="../customXml/item5.xml"/><Relationship Id="rId61" Type="http://schemas.openxmlformats.org/officeDocument/2006/relationships/image" Target="media/image52.png"/><Relationship Id="rId82"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medium.com/@openflutterproject/open-flutter-project-user-profile-in-e-commerce-app-941b8c53a9" TargetMode="External"/><Relationship Id="rId8" Type="http://schemas.openxmlformats.org/officeDocument/2006/relationships/settings" Target="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geeksforgeeks.org/icon-toggle-button-in-android-using-jetpack-compose/"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youtube.com/watch?v=-fouArUd56I"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freeprivacypolicy.com" TargetMode="External"/><Relationship Id="rId7" Type="http://schemas.openxmlformats.org/officeDocument/2006/relationships/styles" Target="styl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F87DD41-5E62-FD4C-AEC0-F1E3556005EC}">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College of engineering Qatar university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528D8EAA9077B4DA016C3554F9C3E46" ma:contentTypeVersion="13" ma:contentTypeDescription="Create a new document." ma:contentTypeScope="" ma:versionID="3182aa1698d6bfd327ee066045d07942">
  <xsd:schema xmlns:xsd="http://www.w3.org/2001/XMLSchema" xmlns:xs="http://www.w3.org/2001/XMLSchema" xmlns:p="http://schemas.microsoft.com/office/2006/metadata/properties" xmlns:ns3="d12d9aeb-9489-4442-b664-7f7963958792" xmlns:ns4="818f55f2-a850-4b50-9089-99bfba09f66e" targetNamespace="http://schemas.microsoft.com/office/2006/metadata/properties" ma:root="true" ma:fieldsID="528ebb29265502d47ad6deb9f91ec23c" ns3:_="" ns4:_="">
    <xsd:import namespace="d12d9aeb-9489-4442-b664-7f7963958792"/>
    <xsd:import namespace="818f55f2-a850-4b50-9089-99bfba09f66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2d9aeb-9489-4442-b664-7f79639587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8f55f2-a850-4b50-9089-99bfba09f66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330809-8992-4517-9D94-F87DE259B0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2d9aeb-9489-4442-b664-7f7963958792"/>
    <ds:schemaRef ds:uri="818f55f2-a850-4b50-9089-99bfba09f6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EBC714-4A18-4E60-8694-2BC798015C9F}">
  <ds:schemaRefs>
    <ds:schemaRef ds:uri="http://schemas.microsoft.com/sharepoint/v3/contenttype/forms"/>
  </ds:schemaRefs>
</ds:datastoreItem>
</file>

<file path=customXml/itemProps4.xml><?xml version="1.0" encoding="utf-8"?>
<ds:datastoreItem xmlns:ds="http://schemas.openxmlformats.org/officeDocument/2006/customXml" ds:itemID="{F76426C6-25A6-4BA8-A234-007A3DBC20DF}">
  <ds:schemaRefs>
    <ds:schemaRef ds:uri="818f55f2-a850-4b50-9089-99bfba09f66e"/>
    <ds:schemaRef ds:uri="http://purl.org/dc/dcmitype/"/>
    <ds:schemaRef ds:uri="http://schemas.microsoft.com/office/2006/documentManagement/types"/>
    <ds:schemaRef ds:uri="http://schemas.microsoft.com/office/infopath/2007/PartnerControls"/>
    <ds:schemaRef ds:uri="http://purl.org/dc/terms/"/>
    <ds:schemaRef ds:uri="http://schemas.openxmlformats.org/package/2006/metadata/core-properties"/>
    <ds:schemaRef ds:uri="d12d9aeb-9489-4442-b664-7f7963958792"/>
    <ds:schemaRef ds:uri="http://schemas.microsoft.com/office/2006/metadata/properties"/>
    <ds:schemaRef ds:uri="http://www.w3.org/XML/1998/namespace"/>
    <ds:schemaRef ds:uri="http://purl.org/dc/elements/1.1/"/>
  </ds:schemaRefs>
</ds:datastoreItem>
</file>

<file path=customXml/itemProps5.xml><?xml version="1.0" encoding="utf-8"?>
<ds:datastoreItem xmlns:ds="http://schemas.openxmlformats.org/officeDocument/2006/customXml" ds:itemID="{5D99F4D9-53C5-40EB-817C-E188BDD62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7135</Words>
  <Characters>37461</Characters>
  <Application>Microsoft Office Word</Application>
  <DocSecurity>0</DocSecurity>
  <Lines>1291</Lines>
  <Paragraphs>351</Paragraphs>
  <ScaleCrop>false</ScaleCrop>
  <HeadingPairs>
    <vt:vector size="2" baseType="variant">
      <vt:variant>
        <vt:lpstr>Title</vt:lpstr>
      </vt:variant>
      <vt:variant>
        <vt:i4>1</vt:i4>
      </vt:variant>
    </vt:vector>
  </HeadingPairs>
  <TitlesOfParts>
    <vt:vector size="1" baseType="lpstr">
      <vt:lpstr>ÖZEL</vt:lpstr>
    </vt:vector>
  </TitlesOfParts>
  <Company>Department of computer science and engineering</Company>
  <LinksUpToDate>false</LinksUpToDate>
  <CharactersWithSpaces>44245</CharactersWithSpaces>
  <SharedDoc>false</SharedDoc>
  <HLinks>
    <vt:vector size="96" baseType="variant">
      <vt:variant>
        <vt:i4>2818110</vt:i4>
      </vt:variant>
      <vt:variant>
        <vt:i4>273</vt:i4>
      </vt:variant>
      <vt:variant>
        <vt:i4>0</vt:i4>
      </vt:variant>
      <vt:variant>
        <vt:i4>5</vt:i4>
      </vt:variant>
      <vt:variant>
        <vt:lpwstr>https://www.geeksforgeeks.org/icon-toggle-button-in-android-using-jetpack-compose/</vt:lpwstr>
      </vt:variant>
      <vt:variant>
        <vt:lpwstr/>
      </vt:variant>
      <vt:variant>
        <vt:i4>2424937</vt:i4>
      </vt:variant>
      <vt:variant>
        <vt:i4>270</vt:i4>
      </vt:variant>
      <vt:variant>
        <vt:i4>0</vt:i4>
      </vt:variant>
      <vt:variant>
        <vt:i4>5</vt:i4>
      </vt:variant>
      <vt:variant>
        <vt:lpwstr>https://www.freeprivacypolicy.com/live/22a8d531-0979-4ac4-babb-443e78487bc3</vt:lpwstr>
      </vt:variant>
      <vt:variant>
        <vt:lpwstr/>
      </vt:variant>
      <vt:variant>
        <vt:i4>7077932</vt:i4>
      </vt:variant>
      <vt:variant>
        <vt:i4>267</vt:i4>
      </vt:variant>
      <vt:variant>
        <vt:i4>0</vt:i4>
      </vt:variant>
      <vt:variant>
        <vt:i4>5</vt:i4>
      </vt:variant>
      <vt:variant>
        <vt:lpwstr>https://www.youtube.com/watch?v=-fouArUd56I</vt:lpwstr>
      </vt:variant>
      <vt:variant>
        <vt:lpwstr/>
      </vt:variant>
      <vt:variant>
        <vt:i4>6881281</vt:i4>
      </vt:variant>
      <vt:variant>
        <vt:i4>264</vt:i4>
      </vt:variant>
      <vt:variant>
        <vt:i4>0</vt:i4>
      </vt:variant>
      <vt:variant>
        <vt:i4>5</vt:i4>
      </vt:variant>
      <vt:variant>
        <vt:lpwstr>https://medium.com/@openflutterproject/open-flutter-project-user-profile-in-e-commerce-app-941b8c53a9</vt:lpwstr>
      </vt:variant>
      <vt:variant>
        <vt:lpwstr/>
      </vt:variant>
      <vt:variant>
        <vt:i4>2687027</vt:i4>
      </vt:variant>
      <vt:variant>
        <vt:i4>261</vt:i4>
      </vt:variant>
      <vt:variant>
        <vt:i4>0</vt:i4>
      </vt:variant>
      <vt:variant>
        <vt:i4>5</vt:i4>
      </vt:variant>
      <vt:variant>
        <vt:lpwstr>https://www.freeprivacypolicy.com/</vt:lpwstr>
      </vt:variant>
      <vt:variant>
        <vt:lpwstr/>
      </vt:variant>
      <vt:variant>
        <vt:i4>1835063</vt:i4>
      </vt:variant>
      <vt:variant>
        <vt:i4>62</vt:i4>
      </vt:variant>
      <vt:variant>
        <vt:i4>0</vt:i4>
      </vt:variant>
      <vt:variant>
        <vt:i4>5</vt:i4>
      </vt:variant>
      <vt:variant>
        <vt:lpwstr/>
      </vt:variant>
      <vt:variant>
        <vt:lpwstr>_Toc118566899</vt:lpwstr>
      </vt:variant>
      <vt:variant>
        <vt:i4>1835063</vt:i4>
      </vt:variant>
      <vt:variant>
        <vt:i4>56</vt:i4>
      </vt:variant>
      <vt:variant>
        <vt:i4>0</vt:i4>
      </vt:variant>
      <vt:variant>
        <vt:i4>5</vt:i4>
      </vt:variant>
      <vt:variant>
        <vt:lpwstr/>
      </vt:variant>
      <vt:variant>
        <vt:lpwstr>_Toc118566898</vt:lpwstr>
      </vt:variant>
      <vt:variant>
        <vt:i4>1835063</vt:i4>
      </vt:variant>
      <vt:variant>
        <vt:i4>50</vt:i4>
      </vt:variant>
      <vt:variant>
        <vt:i4>0</vt:i4>
      </vt:variant>
      <vt:variant>
        <vt:i4>5</vt:i4>
      </vt:variant>
      <vt:variant>
        <vt:lpwstr/>
      </vt:variant>
      <vt:variant>
        <vt:lpwstr>_Toc118566897</vt:lpwstr>
      </vt:variant>
      <vt:variant>
        <vt:i4>1835063</vt:i4>
      </vt:variant>
      <vt:variant>
        <vt:i4>44</vt:i4>
      </vt:variant>
      <vt:variant>
        <vt:i4>0</vt:i4>
      </vt:variant>
      <vt:variant>
        <vt:i4>5</vt:i4>
      </vt:variant>
      <vt:variant>
        <vt:lpwstr/>
      </vt:variant>
      <vt:variant>
        <vt:lpwstr>_Toc118566896</vt:lpwstr>
      </vt:variant>
      <vt:variant>
        <vt:i4>1835063</vt:i4>
      </vt:variant>
      <vt:variant>
        <vt:i4>38</vt:i4>
      </vt:variant>
      <vt:variant>
        <vt:i4>0</vt:i4>
      </vt:variant>
      <vt:variant>
        <vt:i4>5</vt:i4>
      </vt:variant>
      <vt:variant>
        <vt:lpwstr/>
      </vt:variant>
      <vt:variant>
        <vt:lpwstr>_Toc118566895</vt:lpwstr>
      </vt:variant>
      <vt:variant>
        <vt:i4>1835063</vt:i4>
      </vt:variant>
      <vt:variant>
        <vt:i4>32</vt:i4>
      </vt:variant>
      <vt:variant>
        <vt:i4>0</vt:i4>
      </vt:variant>
      <vt:variant>
        <vt:i4>5</vt:i4>
      </vt:variant>
      <vt:variant>
        <vt:lpwstr/>
      </vt:variant>
      <vt:variant>
        <vt:lpwstr>_Toc118566894</vt:lpwstr>
      </vt:variant>
      <vt:variant>
        <vt:i4>1835063</vt:i4>
      </vt:variant>
      <vt:variant>
        <vt:i4>26</vt:i4>
      </vt:variant>
      <vt:variant>
        <vt:i4>0</vt:i4>
      </vt:variant>
      <vt:variant>
        <vt:i4>5</vt:i4>
      </vt:variant>
      <vt:variant>
        <vt:lpwstr/>
      </vt:variant>
      <vt:variant>
        <vt:lpwstr>_Toc118566893</vt:lpwstr>
      </vt:variant>
      <vt:variant>
        <vt:i4>1835063</vt:i4>
      </vt:variant>
      <vt:variant>
        <vt:i4>20</vt:i4>
      </vt:variant>
      <vt:variant>
        <vt:i4>0</vt:i4>
      </vt:variant>
      <vt:variant>
        <vt:i4>5</vt:i4>
      </vt:variant>
      <vt:variant>
        <vt:lpwstr/>
      </vt:variant>
      <vt:variant>
        <vt:lpwstr>_Toc118566892</vt:lpwstr>
      </vt:variant>
      <vt:variant>
        <vt:i4>1835063</vt:i4>
      </vt:variant>
      <vt:variant>
        <vt:i4>14</vt:i4>
      </vt:variant>
      <vt:variant>
        <vt:i4>0</vt:i4>
      </vt:variant>
      <vt:variant>
        <vt:i4>5</vt:i4>
      </vt:variant>
      <vt:variant>
        <vt:lpwstr/>
      </vt:variant>
      <vt:variant>
        <vt:lpwstr>_Toc118566891</vt:lpwstr>
      </vt:variant>
      <vt:variant>
        <vt:i4>1835063</vt:i4>
      </vt:variant>
      <vt:variant>
        <vt:i4>8</vt:i4>
      </vt:variant>
      <vt:variant>
        <vt:i4>0</vt:i4>
      </vt:variant>
      <vt:variant>
        <vt:i4>5</vt:i4>
      </vt:variant>
      <vt:variant>
        <vt:lpwstr/>
      </vt:variant>
      <vt:variant>
        <vt:lpwstr>_Toc118566890</vt:lpwstr>
      </vt:variant>
      <vt:variant>
        <vt:i4>1900599</vt:i4>
      </vt:variant>
      <vt:variant>
        <vt:i4>2</vt:i4>
      </vt:variant>
      <vt:variant>
        <vt:i4>0</vt:i4>
      </vt:variant>
      <vt:variant>
        <vt:i4>5</vt:i4>
      </vt:variant>
      <vt:variant>
        <vt:lpwstr/>
      </vt:variant>
      <vt:variant>
        <vt:lpwstr>_Toc118566889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ÖZEL</dc:title>
  <dc:subject>B52-Team 2 PBL CMPS 312 FALL 2022</dc:subject>
  <dc:creator>Raghad Aqel</dc:creator>
  <cp:keywords/>
  <dc:description/>
  <cp:lastModifiedBy>Raghad Aqel</cp:lastModifiedBy>
  <cp:revision>2</cp:revision>
  <dcterms:created xsi:type="dcterms:W3CDTF">2022-11-05T20:59:00Z</dcterms:created>
  <dcterms:modified xsi:type="dcterms:W3CDTF">2022-11-05T20:59:00Z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7b4bf75b-75b7-407e-be37-76f41c09ba5e</vt:lpwstr>
  </property>
  <property fmtid="{D5CDD505-2E9C-101B-9397-08002B2CF9AE}" pid="3" name="grammarly_documentId">
    <vt:lpwstr>documentId_9013</vt:lpwstr>
  </property>
  <property fmtid="{D5CDD505-2E9C-101B-9397-08002B2CF9AE}" pid="4" name="grammarly_documentContext">
    <vt:lpwstr>{"goals":[],"domain":"general","emotions":[],"dialect":"canadian"}</vt:lpwstr>
  </property>
  <property fmtid="{D5CDD505-2E9C-101B-9397-08002B2CF9AE}" pid="5" name="ContentTypeId">
    <vt:lpwstr>0x0101000528D8EAA9077B4DA016C3554F9C3E46</vt:lpwstr>
  </property>
</Properties>
</file>